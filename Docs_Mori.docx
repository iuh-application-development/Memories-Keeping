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360" w:lineRule="auto"/>
        <w:rPr>
          <w:ins w:author="Nguyễn Huy" w:id="0" w:date="2025-05-26T05:05:12Z"/>
          <w:rFonts w:ascii="Times New Roman" w:cs="Times New Roman" w:eastAsia="Times New Roman" w:hAnsi="Times New Roman"/>
          <w:b w:val="1"/>
          <w:color w:val="081b3a"/>
          <w:sz w:val="24"/>
          <w:szCs w:val="24"/>
          <w:highlight w:val="white"/>
        </w:rPr>
      </w:pPr>
      <w:ins w:author="Nguyễn Huy" w:id="0" w:date="2025-05-26T05:05:12Z">
        <w:bookmarkStart w:colFirst="0" w:colLast="0" w:name="_bulv86krhqt" w:id="0"/>
        <w:bookmarkEnd w:id="0"/>
        <w:r w:rsidDel="00000000" w:rsidR="00000000" w:rsidRPr="00000000">
          <w:rPr>
            <w:rFonts w:ascii="Times New Roman" w:cs="Times New Roman" w:eastAsia="Times New Roman" w:hAnsi="Times New Roman"/>
            <w:b w:val="1"/>
            <w:color w:val="081b3a"/>
            <w:sz w:val="24"/>
            <w:szCs w:val="24"/>
            <w:highlight w:val="white"/>
            <w:rtl w:val="0"/>
          </w:rPr>
          <w:t xml:space="preserve">Đề tài: </w:t>
        </w:r>
        <w:r w:rsidDel="00000000" w:rsidR="00000000" w:rsidRPr="00000000">
          <w:rPr>
            <w:rFonts w:ascii="Times New Roman" w:cs="Times New Roman" w:eastAsia="Times New Roman" w:hAnsi="Times New Roman"/>
            <w:b w:val="1"/>
            <w:sz w:val="32"/>
            <w:szCs w:val="32"/>
            <w:rtl w:val="0"/>
          </w:rPr>
          <w:t xml:space="preserve">Xây dựng ứng dụng website lưu trữ kỷ niệm tích hợp tìm kiếm hình ảnh bằng AI</w:t>
        </w:r>
        <w:r w:rsidDel="00000000" w:rsidR="00000000" w:rsidRPr="00000000">
          <w:rPr>
            <w:rtl w:val="0"/>
          </w:rPr>
        </w:r>
      </w:ins>
    </w:p>
    <w:p w:rsidR="00000000" w:rsidDel="00000000" w:rsidP="00000000" w:rsidRDefault="00000000" w:rsidRPr="00000000" w14:paraId="00000002">
      <w:pPr>
        <w:spacing w:line="360" w:lineRule="auto"/>
        <w:rPr>
          <w:ins w:author="Nguyễn Huy" w:id="0" w:date="2025-05-26T05:05:12Z"/>
          <w:rFonts w:ascii="Times New Roman" w:cs="Times New Roman" w:eastAsia="Times New Roman" w:hAnsi="Times New Roman"/>
          <w:color w:val="081b3a"/>
          <w:sz w:val="24"/>
          <w:szCs w:val="24"/>
          <w:highlight w:val="white"/>
        </w:rPr>
      </w:pPr>
      <w:ins w:author="Nguyễn Huy" w:id="0" w:date="2025-05-26T05:05:12Z">
        <w:r w:rsidDel="00000000" w:rsidR="00000000" w:rsidRPr="00000000">
          <w:rPr>
            <w:rtl w:val="0"/>
          </w:rPr>
        </w:r>
      </w:ins>
    </w:p>
    <w:p w:rsidR="00000000" w:rsidDel="00000000" w:rsidP="00000000" w:rsidRDefault="00000000" w:rsidRPr="00000000" w14:paraId="0000000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360" w:lineRule="auto"/>
        <w:rPr>
          <w:ins w:author="Nguyễn Huy" w:id="0" w:date="2025-05-26T05:05:12Z"/>
          <w:rFonts w:ascii="Times New Roman" w:cs="Times New Roman" w:eastAsia="Times New Roman" w:hAnsi="Times New Roman"/>
          <w:b w:val="1"/>
          <w:color w:val="081b3a"/>
          <w:sz w:val="24"/>
          <w:szCs w:val="24"/>
          <w:highlight w:val="white"/>
        </w:rPr>
      </w:pPr>
      <w:ins w:author="Nguyễn Huy" w:id="0" w:date="2025-05-26T05:05:12Z">
        <w:bookmarkStart w:colFirst="0" w:colLast="0" w:name="_rvztgxon4phl" w:id="1"/>
        <w:bookmarkEnd w:id="1"/>
        <w:r w:rsidDel="00000000" w:rsidR="00000000" w:rsidRPr="00000000">
          <w:rPr>
            <w:rFonts w:ascii="Times New Roman" w:cs="Times New Roman" w:eastAsia="Times New Roman" w:hAnsi="Times New Roman"/>
            <w:b w:val="1"/>
            <w:color w:val="081b3a"/>
            <w:sz w:val="24"/>
            <w:szCs w:val="24"/>
            <w:highlight w:val="white"/>
            <w:rtl w:val="0"/>
          </w:rPr>
          <w:t xml:space="preserve">1. THÔNG TIN NHÓM</w:t>
        </w:r>
      </w:ins>
    </w:p>
    <w:p w:rsidR="00000000" w:rsidDel="00000000" w:rsidP="00000000" w:rsidRDefault="00000000" w:rsidRPr="00000000" w14:paraId="00000004">
      <w:pPr>
        <w:numPr>
          <w:ilvl w:val="0"/>
          <w:numId w:val="4"/>
        </w:numPr>
        <w:pBdr>
          <w:top w:color="auto" w:space="0" w:sz="0" w:val="none"/>
          <w:bottom w:color="auto" w:space="0" w:sz="0" w:val="none"/>
          <w:right w:color="auto" w:space="0" w:sz="0" w:val="none"/>
          <w:between w:color="auto" w:space="0" w:sz="0" w:val="none"/>
        </w:pBdr>
        <w:spacing w:after="0" w:afterAutospacing="0" w:line="360" w:lineRule="auto"/>
        <w:ind w:left="720" w:hanging="360"/>
        <w:rPr>
          <w:ins w:author="Nguyễn Huy" w:id="0" w:date="2025-05-26T05:05:12Z"/>
          <w:rFonts w:ascii="Times New Roman" w:cs="Times New Roman" w:eastAsia="Times New Roman" w:hAnsi="Times New Roman"/>
          <w:color w:val="1b1c1d"/>
          <w:sz w:val="26"/>
          <w:szCs w:val="26"/>
          <w:highlight w:val="white"/>
          <w:u w:val="none"/>
        </w:rPr>
      </w:pPr>
      <w:ins w:author="Nguyễn Huy" w:id="0" w:date="2025-05-26T05:05:12Z">
        <w:r w:rsidDel="00000000" w:rsidR="00000000" w:rsidRPr="00000000">
          <w:rPr>
            <w:rFonts w:ascii="Times New Roman" w:cs="Times New Roman" w:eastAsia="Times New Roman" w:hAnsi="Times New Roman"/>
            <w:color w:val="081b3a"/>
            <w:sz w:val="26"/>
            <w:szCs w:val="26"/>
            <w:highlight w:val="white"/>
            <w:rtl w:val="0"/>
          </w:rPr>
          <w:t xml:space="preserve">Trần Xuân Diện - xuandienk4@gmail.com</w:t>
        </w:r>
      </w:ins>
    </w:p>
    <w:p w:rsidR="00000000" w:rsidDel="00000000" w:rsidP="00000000" w:rsidRDefault="00000000" w:rsidRPr="00000000" w14:paraId="00000005">
      <w:pPr>
        <w:numPr>
          <w:ilvl w:val="0"/>
          <w:numId w:val="4"/>
        </w:numPr>
        <w:pBdr>
          <w:top w:color="auto" w:space="0" w:sz="0" w:val="none"/>
          <w:bottom w:color="auto" w:space="0" w:sz="0" w:val="none"/>
          <w:right w:color="auto" w:space="0" w:sz="0" w:val="none"/>
          <w:between w:color="auto" w:space="0" w:sz="0" w:val="none"/>
        </w:pBdr>
        <w:spacing w:after="360" w:line="360" w:lineRule="auto"/>
        <w:ind w:left="720" w:hanging="360"/>
        <w:rPr>
          <w:ins w:author="Nguyễn Huy" w:id="0" w:date="2025-05-26T05:05:12Z"/>
          <w:rFonts w:ascii="Times New Roman" w:cs="Times New Roman" w:eastAsia="Times New Roman" w:hAnsi="Times New Roman"/>
          <w:color w:val="1b1c1d"/>
          <w:sz w:val="26"/>
          <w:szCs w:val="26"/>
          <w:highlight w:val="white"/>
          <w:u w:val="none"/>
        </w:rPr>
      </w:pPr>
      <w:ins w:author="Nguyễn Huy" w:id="0" w:date="2025-05-26T05:05:12Z">
        <w:r w:rsidDel="00000000" w:rsidR="00000000" w:rsidRPr="00000000">
          <w:rPr>
            <w:rFonts w:ascii="Times New Roman" w:cs="Times New Roman" w:eastAsia="Times New Roman" w:hAnsi="Times New Roman"/>
            <w:color w:val="081b3a"/>
            <w:sz w:val="26"/>
            <w:szCs w:val="26"/>
            <w:highlight w:val="white"/>
            <w:rtl w:val="0"/>
          </w:rPr>
          <w:t xml:space="preserve">Nguyễn Đăng Tuấn Huy - huy298445@gmail.com</w:t>
        </w:r>
      </w:ins>
    </w:p>
    <w:p w:rsidR="00000000" w:rsidDel="00000000" w:rsidP="00000000" w:rsidRDefault="00000000" w:rsidRPr="00000000" w14:paraId="0000000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360" w:lineRule="auto"/>
        <w:rPr>
          <w:ins w:author="Nguyễn Huy" w:id="0" w:date="2025-05-26T05:05:12Z"/>
          <w:rFonts w:ascii="Times New Roman" w:cs="Times New Roman" w:eastAsia="Times New Roman" w:hAnsi="Times New Roman"/>
          <w:b w:val="1"/>
          <w:color w:val="081b3a"/>
          <w:sz w:val="24"/>
          <w:szCs w:val="24"/>
          <w:highlight w:val="white"/>
        </w:rPr>
      </w:pPr>
      <w:ins w:author="Nguyễn Huy" w:id="0" w:date="2025-05-26T05:05:12Z">
        <w:bookmarkStart w:colFirst="0" w:colLast="0" w:name="_4z5xn4prp7wf" w:id="2"/>
        <w:bookmarkEnd w:id="2"/>
        <w:r w:rsidDel="00000000" w:rsidR="00000000" w:rsidRPr="00000000">
          <w:rPr>
            <w:rFonts w:ascii="Times New Roman" w:cs="Times New Roman" w:eastAsia="Times New Roman" w:hAnsi="Times New Roman"/>
            <w:b w:val="1"/>
            <w:color w:val="081b3a"/>
            <w:sz w:val="24"/>
            <w:szCs w:val="24"/>
            <w:highlight w:val="white"/>
            <w:rtl w:val="0"/>
          </w:rPr>
          <w:t xml:space="preserve">2. MÔ TẢ ĐỀ TÀI</w:t>
        </w:r>
      </w:ins>
    </w:p>
    <w:p w:rsidR="00000000" w:rsidDel="00000000" w:rsidP="00000000" w:rsidRDefault="00000000" w:rsidRPr="00000000" w14:paraId="0000000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360" w:lineRule="auto"/>
        <w:rPr>
          <w:ins w:author="Nguyễn Huy" w:id="0" w:date="2025-05-26T05:05:12Z"/>
          <w:rFonts w:ascii="Times New Roman" w:cs="Times New Roman" w:eastAsia="Times New Roman" w:hAnsi="Times New Roman"/>
          <w:b w:val="1"/>
          <w:color w:val="081b3a"/>
          <w:sz w:val="26"/>
          <w:szCs w:val="26"/>
          <w:highlight w:val="white"/>
        </w:rPr>
      </w:pPr>
      <w:ins w:author="Nguyễn Huy" w:id="0" w:date="2025-05-26T05:05:12Z">
        <w:bookmarkStart w:colFirst="0" w:colLast="0" w:name="_p4ee62srsgiq" w:id="3"/>
        <w:bookmarkEnd w:id="3"/>
        <w:r w:rsidDel="00000000" w:rsidR="00000000" w:rsidRPr="00000000">
          <w:rPr>
            <w:rFonts w:ascii="Times New Roman" w:cs="Times New Roman" w:eastAsia="Times New Roman" w:hAnsi="Times New Roman"/>
            <w:b w:val="1"/>
            <w:color w:val="081b3a"/>
            <w:sz w:val="26"/>
            <w:szCs w:val="26"/>
            <w:highlight w:val="white"/>
            <w:rtl w:val="0"/>
          </w:rPr>
          <w:t xml:space="preserve">2.1. Tổng quan</w:t>
        </w:r>
      </w:ins>
    </w:p>
    <w:p w:rsidR="00000000" w:rsidDel="00000000" w:rsidP="00000000" w:rsidRDefault="00000000" w:rsidRPr="00000000" w14:paraId="00000008">
      <w:pPr>
        <w:shd w:fill="ffffff" w:val="clear"/>
        <w:spacing w:after="240" w:line="360" w:lineRule="auto"/>
        <w:jc w:val="both"/>
        <w:rPr>
          <w:ins w:author="Nguyễn Huy" w:id="0" w:date="2025-05-26T05:05:12Z"/>
          <w:rFonts w:ascii="Times New Roman" w:cs="Times New Roman" w:eastAsia="Times New Roman" w:hAnsi="Times New Roman"/>
          <w:color w:val="1f2328"/>
          <w:sz w:val="26"/>
          <w:szCs w:val="26"/>
          <w:highlight w:val="white"/>
        </w:rPr>
      </w:pPr>
      <w:ins w:author="Nguyễn Huy" w:id="0" w:date="2025-05-26T05:05:12Z">
        <w:r w:rsidDel="00000000" w:rsidR="00000000" w:rsidRPr="00000000">
          <w:rPr>
            <w:rFonts w:ascii="Times New Roman" w:cs="Times New Roman" w:eastAsia="Times New Roman" w:hAnsi="Times New Roman"/>
            <w:color w:val="1f2328"/>
            <w:sz w:val="26"/>
            <w:szCs w:val="26"/>
            <w:highlight w:val="white"/>
            <w:rtl w:val="0"/>
          </w:rPr>
          <w:t xml:space="preserve">Trong cuộc sống hiện đại, nhu cầu lưu giữ và chia sẻ những khoảnh khắc ý nghĩa ngày càng trở nên thiết yếu.</w:t>
        </w:r>
      </w:ins>
    </w:p>
    <w:p w:rsidR="00000000" w:rsidDel="00000000" w:rsidP="00000000" w:rsidRDefault="00000000" w:rsidRPr="00000000" w14:paraId="00000009">
      <w:pPr>
        <w:shd w:fill="ffffff" w:val="clear"/>
        <w:spacing w:after="240" w:line="360" w:lineRule="auto"/>
        <w:jc w:val="both"/>
        <w:rPr>
          <w:ins w:author="Nguyễn Huy" w:id="0" w:date="2025-05-26T05:05:12Z"/>
          <w:rFonts w:ascii="Times New Roman" w:cs="Times New Roman" w:eastAsia="Times New Roman" w:hAnsi="Times New Roman"/>
          <w:color w:val="1f2328"/>
          <w:sz w:val="26"/>
          <w:szCs w:val="26"/>
          <w:highlight w:val="white"/>
        </w:rPr>
      </w:pPr>
      <w:ins w:author="Nguyễn Huy" w:id="0" w:date="2025-05-26T05:05:12Z">
        <w:r w:rsidDel="00000000" w:rsidR="00000000" w:rsidRPr="00000000">
          <w:rPr>
            <w:rFonts w:ascii="Times New Roman" w:cs="Times New Roman" w:eastAsia="Times New Roman" w:hAnsi="Times New Roman"/>
            <w:color w:val="1f2328"/>
            <w:sz w:val="26"/>
            <w:szCs w:val="26"/>
            <w:highlight w:val="white"/>
            <w:rtl w:val="0"/>
          </w:rPr>
          <w:t xml:space="preserve">Tuy nhiên, việc quản lý và truy xuất các kỷ niệm (dưới dạng ảnh, văn bản) thường gặp khó khăn do thiếu công cụ hỗ trợ hiệu quả, thông minh và cá nhân hóa. Đề tài “Xây dựng ứng dụng website giúp mọi người lưu giữ kỷ niệm” ra đời nhằm giải quyết vấn đề đó bằng cách phát triển một nền tảng web thân thiện, hiện đại và tích hợp công nghệ AI.</w:t>
        </w:r>
      </w:ins>
    </w:p>
    <w:p w:rsidR="00000000" w:rsidDel="00000000" w:rsidP="00000000" w:rsidRDefault="00000000" w:rsidRPr="00000000" w14:paraId="0000000A">
      <w:pPr>
        <w:shd w:fill="ffffff" w:val="clear"/>
        <w:spacing w:after="240" w:line="360" w:lineRule="auto"/>
        <w:jc w:val="both"/>
        <w:rPr>
          <w:ins w:author="Nguyễn Huy" w:id="0" w:date="2025-05-26T05:05:12Z"/>
          <w:rFonts w:ascii="Times New Roman" w:cs="Times New Roman" w:eastAsia="Times New Roman" w:hAnsi="Times New Roman"/>
          <w:color w:val="1f2328"/>
          <w:sz w:val="26"/>
          <w:szCs w:val="26"/>
          <w:highlight w:val="white"/>
        </w:rPr>
      </w:pPr>
      <w:ins w:author="Nguyễn Huy" w:id="0" w:date="2025-05-26T05:05:12Z">
        <w:r w:rsidDel="00000000" w:rsidR="00000000" w:rsidRPr="00000000">
          <w:rPr>
            <w:rFonts w:ascii="Times New Roman" w:cs="Times New Roman" w:eastAsia="Times New Roman" w:hAnsi="Times New Roman"/>
            <w:color w:val="1f2328"/>
            <w:sz w:val="26"/>
            <w:szCs w:val="26"/>
            <w:highlight w:val="white"/>
            <w:rtl w:val="0"/>
          </w:rPr>
          <w:t xml:space="preserve">Ý tưởng chính là xây dựng một hệ thống cho phép người dùng lưu trữ, tổ chức, tìm kiếm và tương tác với các kỷ niệm của mình thông qua hình ảnh và mô tả văn bản. Ứng dụng sử dụng mô hình học sâu OpenCLIP (ViT-L-14) để trích xuất đặc trưng từ ảnh và văn bản, kết hợp với FAISS nhằm tìm kiếm các ảnh tương đồng một cách nhanh chóng. Hệ thống còn hỗ trợ các tính năng cộng đồng như thích, bình luận, chia sẻ, đồng thời đảm bảo bảo mật với Knox token và hỗ trợ đăng nhập qua Google OAuth.</w:t>
        </w:r>
      </w:ins>
    </w:p>
    <w:p w:rsidR="00000000" w:rsidDel="00000000" w:rsidP="00000000" w:rsidRDefault="00000000" w:rsidRPr="00000000" w14:paraId="0000000B">
      <w:pPr>
        <w:shd w:fill="ffffff" w:val="clear"/>
        <w:spacing w:after="240" w:line="360" w:lineRule="auto"/>
        <w:jc w:val="both"/>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color w:val="1f2328"/>
            <w:sz w:val="26"/>
            <w:szCs w:val="26"/>
            <w:highlight w:val="white"/>
            <w:rtl w:val="0"/>
          </w:rPr>
          <w:t xml:space="preserve">Lý do chọn đề tài xuất phát từ thực tiễn rằng hầu hết các nền tảng chia sẻ hiện nay đều thiên về mạng xã hội chung chung, thiếu đi khả năng tổ chức và truy xuất các kỷ niệm theo ngữ cảnh cá nhân hóa. Đề tài kỳ vọng sẽ góp phần lấp đầy khoảng trống này bằng một giải pháp vừa tiện ích vừa thông minh.</w:t>
        </w:r>
        <w:r w:rsidDel="00000000" w:rsidR="00000000" w:rsidRPr="00000000">
          <w:rPr>
            <w:rtl w:val="0"/>
          </w:rPr>
        </w:r>
      </w:ins>
    </w:p>
    <w:p w:rsidR="00000000" w:rsidDel="00000000" w:rsidP="00000000" w:rsidRDefault="00000000" w:rsidRPr="00000000" w14:paraId="0000000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360" w:lineRule="auto"/>
        <w:rPr>
          <w:ins w:author="Nguyễn Huy" w:id="0" w:date="2025-05-26T05:05:12Z"/>
          <w:rFonts w:ascii="Times New Roman" w:cs="Times New Roman" w:eastAsia="Times New Roman" w:hAnsi="Times New Roman"/>
          <w:b w:val="1"/>
          <w:color w:val="000000"/>
          <w:sz w:val="26"/>
          <w:szCs w:val="26"/>
          <w:highlight w:val="white"/>
        </w:rPr>
      </w:pPr>
      <w:ins w:author="Nguyễn Huy" w:id="0" w:date="2025-05-26T05:05:12Z">
        <w:bookmarkStart w:colFirst="0" w:colLast="0" w:name="_1lu6asw94cpa" w:id="4"/>
        <w:bookmarkEnd w:id="4"/>
        <w:r w:rsidDel="00000000" w:rsidR="00000000" w:rsidRPr="00000000">
          <w:rPr>
            <w:rFonts w:ascii="Times New Roman" w:cs="Times New Roman" w:eastAsia="Times New Roman" w:hAnsi="Times New Roman"/>
            <w:b w:val="1"/>
            <w:color w:val="000000"/>
            <w:sz w:val="26"/>
            <w:szCs w:val="26"/>
            <w:highlight w:val="white"/>
            <w:rtl w:val="0"/>
          </w:rPr>
          <w:t xml:space="preserve">2.2. Mục tiêu</w:t>
        </w:r>
      </w:ins>
    </w:p>
    <w:p w:rsidR="00000000" w:rsidDel="00000000" w:rsidP="00000000" w:rsidRDefault="00000000" w:rsidRPr="00000000" w14:paraId="0000000D">
      <w:pPr>
        <w:pBdr>
          <w:top w:color="auto" w:space="0" w:sz="0" w:val="none"/>
          <w:bottom w:color="auto" w:space="0" w:sz="0" w:val="none"/>
          <w:right w:color="auto" w:space="0" w:sz="0" w:val="none"/>
          <w:between w:color="auto" w:space="0" w:sz="0" w:val="none"/>
        </w:pBdr>
        <w:shd w:fill="ffffff" w:val="clear"/>
        <w:spacing w:after="240" w:line="360" w:lineRule="auto"/>
        <w:rPr>
          <w:ins w:author="Nguyễn Huy" w:id="0" w:date="2025-05-26T05:05:12Z"/>
          <w:rFonts w:ascii="Times New Roman" w:cs="Times New Roman" w:eastAsia="Times New Roman" w:hAnsi="Times New Roman"/>
          <w:sz w:val="26"/>
          <w:szCs w:val="26"/>
          <w:highlight w:val="white"/>
        </w:rPr>
      </w:pPr>
      <w:ins w:author="Nguyễn Huy" w:id="0" w:date="2025-05-26T05:05:12Z">
        <w:r w:rsidDel="00000000" w:rsidR="00000000" w:rsidRPr="00000000">
          <w:rPr>
            <w:rFonts w:ascii="Times New Roman" w:cs="Times New Roman" w:eastAsia="Times New Roman" w:hAnsi="Times New Roman"/>
            <w:sz w:val="26"/>
            <w:szCs w:val="26"/>
            <w:highlight w:val="white"/>
            <w:rtl w:val="0"/>
          </w:rPr>
          <w:t xml:space="preserve">Đề tài hướng đến các mục tiêu cụ thể sau:</w:t>
        </w:r>
      </w:ins>
    </w:p>
    <w:p w:rsidR="00000000" w:rsidDel="00000000" w:rsidP="00000000" w:rsidRDefault="00000000" w:rsidRPr="00000000" w14:paraId="0000000E">
      <w:pPr>
        <w:numPr>
          <w:ilvl w:val="0"/>
          <w:numId w:val="14"/>
        </w:numPr>
        <w:pBdr>
          <w:top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ins w:author="Nguyễn Huy" w:id="0" w:date="2025-05-26T05:05:12Z"/>
          <w:rFonts w:ascii="Times New Roman" w:cs="Times New Roman" w:eastAsia="Times New Roman" w:hAnsi="Times New Roman"/>
          <w:sz w:val="26"/>
          <w:szCs w:val="26"/>
          <w:highlight w:val="white"/>
        </w:rPr>
      </w:pPr>
      <w:ins w:author="Nguyễn Huy" w:id="0" w:date="2025-05-26T05:05:12Z">
        <w:r w:rsidDel="00000000" w:rsidR="00000000" w:rsidRPr="00000000">
          <w:rPr>
            <w:rFonts w:ascii="Times New Roman" w:cs="Times New Roman" w:eastAsia="Times New Roman" w:hAnsi="Times New Roman"/>
            <w:sz w:val="26"/>
            <w:szCs w:val="26"/>
            <w:highlight w:val="white"/>
            <w:rtl w:val="0"/>
          </w:rPr>
          <w:t xml:space="preserve">Xây dựng một nền tảng web cho phép người dùng lưu trữ, quản lý và chia sẻ các khoảnh khắc cá nhân một cách trực quan, hiệu quả.</w:t>
        </w:r>
      </w:ins>
    </w:p>
    <w:p w:rsidR="00000000" w:rsidDel="00000000" w:rsidP="00000000" w:rsidRDefault="00000000" w:rsidRPr="00000000" w14:paraId="0000000F">
      <w:pPr>
        <w:numPr>
          <w:ilvl w:val="0"/>
          <w:numId w:val="14"/>
        </w:numPr>
        <w:pBdr>
          <w:top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ins w:author="Nguyễn Huy" w:id="0" w:date="2025-05-26T05:05:12Z"/>
          <w:rFonts w:ascii="Times New Roman" w:cs="Times New Roman" w:eastAsia="Times New Roman" w:hAnsi="Times New Roman"/>
          <w:sz w:val="26"/>
          <w:szCs w:val="26"/>
          <w:highlight w:val="white"/>
        </w:rPr>
      </w:pPr>
      <w:ins w:author="Nguyễn Huy" w:id="0" w:date="2025-05-26T05:05:12Z">
        <w:r w:rsidDel="00000000" w:rsidR="00000000" w:rsidRPr="00000000">
          <w:rPr>
            <w:rFonts w:ascii="Times New Roman" w:cs="Times New Roman" w:eastAsia="Times New Roman" w:hAnsi="Times New Roman"/>
            <w:sz w:val="26"/>
            <w:szCs w:val="26"/>
            <w:highlight w:val="white"/>
            <w:rtl w:val="0"/>
          </w:rPr>
          <w:t xml:space="preserve">Tích hợp mô hình AI OpenCLIP để trích xuất đặc trưng ảnh và văn bản, đồng thời sử dụng FAISS cho tìm kiếm ảnh thông minh bằng văn bản hoặc ảnh tương tự.</w:t>
        </w:r>
      </w:ins>
    </w:p>
    <w:p w:rsidR="00000000" w:rsidDel="00000000" w:rsidP="00000000" w:rsidRDefault="00000000" w:rsidRPr="00000000" w14:paraId="00000010">
      <w:pPr>
        <w:numPr>
          <w:ilvl w:val="0"/>
          <w:numId w:val="14"/>
        </w:numPr>
        <w:pBdr>
          <w:top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ins w:author="Nguyễn Huy" w:id="0" w:date="2025-05-26T05:05:12Z"/>
          <w:rFonts w:ascii="Times New Roman" w:cs="Times New Roman" w:eastAsia="Times New Roman" w:hAnsi="Times New Roman"/>
          <w:sz w:val="26"/>
          <w:szCs w:val="26"/>
          <w:highlight w:val="white"/>
        </w:rPr>
      </w:pPr>
      <w:ins w:author="Nguyễn Huy" w:id="0" w:date="2025-05-26T05:05:12Z">
        <w:r w:rsidDel="00000000" w:rsidR="00000000" w:rsidRPr="00000000">
          <w:rPr>
            <w:rFonts w:ascii="Times New Roman" w:cs="Times New Roman" w:eastAsia="Times New Roman" w:hAnsi="Times New Roman"/>
            <w:sz w:val="26"/>
            <w:szCs w:val="26"/>
            <w:highlight w:val="white"/>
            <w:rtl w:val="0"/>
          </w:rPr>
          <w:t xml:space="preserve">Phát triển giao diện người dùng thân thiện, hỗ trợ đầy đủ chức năng như quản lý ảnh, album, thùng rác, lịch sử tìm kiếm và tương tác cộng đồng (like, comment).</w:t>
        </w:r>
      </w:ins>
    </w:p>
    <w:p w:rsidR="00000000" w:rsidDel="00000000" w:rsidP="00000000" w:rsidRDefault="00000000" w:rsidRPr="00000000" w14:paraId="00000011">
      <w:pPr>
        <w:numPr>
          <w:ilvl w:val="0"/>
          <w:numId w:val="14"/>
        </w:numPr>
        <w:pBdr>
          <w:top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ins w:author="Nguyễn Huy" w:id="0" w:date="2025-05-26T05:05:12Z"/>
          <w:rFonts w:ascii="Times New Roman" w:cs="Times New Roman" w:eastAsia="Times New Roman" w:hAnsi="Times New Roman"/>
          <w:sz w:val="26"/>
          <w:szCs w:val="26"/>
          <w:highlight w:val="white"/>
        </w:rPr>
      </w:pPr>
      <w:ins w:author="Nguyễn Huy" w:id="0" w:date="2025-05-26T05:05:12Z">
        <w:r w:rsidDel="00000000" w:rsidR="00000000" w:rsidRPr="00000000">
          <w:rPr>
            <w:rFonts w:ascii="Times New Roman" w:cs="Times New Roman" w:eastAsia="Times New Roman" w:hAnsi="Times New Roman"/>
            <w:sz w:val="26"/>
            <w:szCs w:val="26"/>
            <w:highlight w:val="white"/>
            <w:rtl w:val="0"/>
          </w:rPr>
          <w:t xml:space="preserve">Áp dụng các cơ chế xác thực bảo mật (Knox Token, OAuth 2.0), đảm bảo an toàn và quyền riêng tư cho người dùng.</w:t>
        </w:r>
      </w:ins>
    </w:p>
    <w:p w:rsidR="00000000" w:rsidDel="00000000" w:rsidP="00000000" w:rsidRDefault="00000000" w:rsidRPr="00000000" w14:paraId="00000012">
      <w:pPr>
        <w:numPr>
          <w:ilvl w:val="0"/>
          <w:numId w:val="14"/>
        </w:numPr>
        <w:pBdr>
          <w:top w:color="auto" w:space="0" w:sz="0" w:val="none"/>
          <w:bottom w:color="auto" w:space="0" w:sz="0" w:val="none"/>
          <w:right w:color="auto" w:space="0" w:sz="0" w:val="none"/>
          <w:between w:color="auto" w:space="0" w:sz="0" w:val="none"/>
        </w:pBdr>
        <w:shd w:fill="ffffff" w:val="clear"/>
        <w:spacing w:after="240" w:line="360" w:lineRule="auto"/>
        <w:ind w:left="720" w:hanging="360"/>
        <w:rPr>
          <w:ins w:author="Nguyễn Huy" w:id="0" w:date="2025-05-26T05:05:12Z"/>
          <w:rFonts w:ascii="Times New Roman" w:cs="Times New Roman" w:eastAsia="Times New Roman" w:hAnsi="Times New Roman"/>
          <w:sz w:val="26"/>
          <w:szCs w:val="26"/>
          <w:highlight w:val="white"/>
        </w:rPr>
      </w:pPr>
      <w:ins w:author="Nguyễn Huy" w:id="0" w:date="2025-05-26T05:05:12Z">
        <w:r w:rsidDel="00000000" w:rsidR="00000000" w:rsidRPr="00000000">
          <w:rPr>
            <w:rFonts w:ascii="Times New Roman" w:cs="Times New Roman" w:eastAsia="Times New Roman" w:hAnsi="Times New Roman"/>
            <w:sz w:val="26"/>
            <w:szCs w:val="26"/>
            <w:highlight w:val="white"/>
            <w:rtl w:val="0"/>
          </w:rPr>
          <w:t xml:space="preserve">Xây dựng hệ thống phân quyền và quản trị nội dung giúp admin giám sát và điều phối nền tảng hiệu quả.</w:t>
        </w:r>
        <w:r w:rsidDel="00000000" w:rsidR="00000000" w:rsidRPr="00000000">
          <w:rPr>
            <w:rtl w:val="0"/>
          </w:rPr>
        </w:r>
      </w:ins>
    </w:p>
    <w:p w:rsidR="00000000" w:rsidDel="00000000" w:rsidP="00000000" w:rsidRDefault="00000000" w:rsidRPr="00000000" w14:paraId="00000013">
      <w:pPr>
        <w:spacing w:line="360" w:lineRule="auto"/>
        <w:rPr>
          <w:ins w:author="Nguyễn Huy" w:id="0" w:date="2025-05-26T05:05:12Z"/>
          <w:rFonts w:ascii="Times New Roman" w:cs="Times New Roman" w:eastAsia="Times New Roman" w:hAnsi="Times New Roman"/>
          <w:color w:val="081b3a"/>
          <w:sz w:val="24"/>
          <w:szCs w:val="24"/>
          <w:highlight w:val="white"/>
        </w:rPr>
      </w:pPr>
      <w:ins w:author="Nguyễn Huy" w:id="0" w:date="2025-05-26T05:05:12Z">
        <w:r w:rsidDel="00000000" w:rsidR="00000000" w:rsidRPr="00000000">
          <w:rPr>
            <w:rtl w:val="0"/>
          </w:rPr>
        </w:r>
      </w:ins>
    </w:p>
    <w:p w:rsidR="00000000" w:rsidDel="00000000" w:rsidP="00000000" w:rsidRDefault="00000000" w:rsidRPr="00000000" w14:paraId="0000001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360" w:lineRule="auto"/>
        <w:rPr>
          <w:ins w:author="Nguyễn Huy" w:id="0" w:date="2025-05-26T05:05:12Z"/>
          <w:rFonts w:ascii="Times New Roman" w:cs="Times New Roman" w:eastAsia="Times New Roman" w:hAnsi="Times New Roman"/>
          <w:b w:val="1"/>
          <w:color w:val="081b3a"/>
          <w:sz w:val="24"/>
          <w:szCs w:val="24"/>
          <w:highlight w:val="white"/>
        </w:rPr>
      </w:pPr>
      <w:ins w:author="Nguyễn Huy" w:id="0" w:date="2025-05-26T05:05:12Z">
        <w:bookmarkStart w:colFirst="0" w:colLast="0" w:name="_y8m0iah6ezx" w:id="5"/>
        <w:bookmarkEnd w:id="5"/>
        <w:r w:rsidDel="00000000" w:rsidR="00000000" w:rsidRPr="00000000">
          <w:rPr>
            <w:rFonts w:ascii="Times New Roman" w:cs="Times New Roman" w:eastAsia="Times New Roman" w:hAnsi="Times New Roman"/>
            <w:b w:val="1"/>
            <w:color w:val="081b3a"/>
            <w:sz w:val="24"/>
            <w:szCs w:val="24"/>
            <w:highlight w:val="white"/>
            <w:rtl w:val="0"/>
          </w:rPr>
          <w:t xml:space="preserve">3. PHÂN TÍCH VÀ THIẾT KẾ</w:t>
        </w:r>
      </w:ins>
    </w:p>
    <w:p w:rsidR="00000000" w:rsidDel="00000000" w:rsidP="00000000" w:rsidRDefault="00000000" w:rsidRPr="00000000" w14:paraId="0000001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360" w:lineRule="auto"/>
        <w:rPr>
          <w:ins w:author="Nguyễn Huy" w:id="0" w:date="2025-05-26T05:05:12Z"/>
          <w:rFonts w:ascii="Times New Roman" w:cs="Times New Roman" w:eastAsia="Times New Roman" w:hAnsi="Times New Roman"/>
          <w:b w:val="1"/>
          <w:color w:val="081b3a"/>
          <w:sz w:val="26"/>
          <w:szCs w:val="26"/>
          <w:highlight w:val="white"/>
        </w:rPr>
      </w:pPr>
      <w:ins w:author="Nguyễn Huy" w:id="0" w:date="2025-05-26T05:05:12Z">
        <w:bookmarkStart w:colFirst="0" w:colLast="0" w:name="_1dc7rlsn0p2g" w:id="6"/>
        <w:bookmarkEnd w:id="6"/>
        <w:r w:rsidDel="00000000" w:rsidR="00000000" w:rsidRPr="00000000">
          <w:rPr>
            <w:rFonts w:ascii="Times New Roman" w:cs="Times New Roman" w:eastAsia="Times New Roman" w:hAnsi="Times New Roman"/>
            <w:b w:val="1"/>
            <w:color w:val="081b3a"/>
            <w:sz w:val="26"/>
            <w:szCs w:val="26"/>
            <w:highlight w:val="white"/>
            <w:rtl w:val="0"/>
          </w:rPr>
          <w:t xml:space="preserve">3.1. Phân tích yêu cầu</w:t>
        </w:r>
      </w:ins>
    </w:p>
    <w:p w:rsidR="00000000" w:rsidDel="00000000" w:rsidP="00000000" w:rsidRDefault="00000000" w:rsidRPr="00000000" w14:paraId="00000016">
      <w:pPr>
        <w:pStyle w:val="Heading3"/>
        <w:keepNext w:val="0"/>
        <w:keepLines w:val="0"/>
        <w:spacing w:before="280" w:line="360" w:lineRule="auto"/>
        <w:rPr>
          <w:ins w:author="Nguyễn Huy" w:id="0" w:date="2025-05-26T05:05:12Z"/>
          <w:rFonts w:ascii="Times New Roman" w:cs="Times New Roman" w:eastAsia="Times New Roman" w:hAnsi="Times New Roman"/>
          <w:b w:val="1"/>
          <w:color w:val="000000"/>
          <w:sz w:val="26"/>
          <w:szCs w:val="26"/>
        </w:rPr>
      </w:pPr>
      <w:ins w:author="Nguyễn Huy" w:id="0" w:date="2025-05-26T05:05:12Z">
        <w:bookmarkStart w:colFirst="0" w:colLast="0" w:name="_ifvpm8ul83" w:id="7"/>
        <w:bookmarkEnd w:id="7"/>
        <w:r w:rsidDel="00000000" w:rsidR="00000000" w:rsidRPr="00000000">
          <w:rPr>
            <w:rFonts w:ascii="Times New Roman" w:cs="Times New Roman" w:eastAsia="Times New Roman" w:hAnsi="Times New Roman"/>
            <w:b w:val="1"/>
            <w:color w:val="000000"/>
            <w:sz w:val="26"/>
            <w:szCs w:val="26"/>
            <w:rtl w:val="0"/>
          </w:rPr>
          <w:t xml:space="preserve">Yêu cầu chức năng:</w:t>
        </w:r>
      </w:ins>
    </w:p>
    <w:p w:rsidR="00000000" w:rsidDel="00000000" w:rsidP="00000000" w:rsidRDefault="00000000" w:rsidRPr="00000000" w14:paraId="00000017">
      <w:pPr>
        <w:numPr>
          <w:ilvl w:val="0"/>
          <w:numId w:val="17"/>
        </w:numPr>
        <w:spacing w:after="0" w:afterAutospacing="0" w:before="240" w:line="360" w:lineRule="auto"/>
        <w:ind w:left="720" w:hanging="360"/>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Quản lý tài khoản và xác thực người dùng (email/password, Google OAuth).</w:t>
        </w:r>
      </w:ins>
    </w:p>
    <w:p w:rsidR="00000000" w:rsidDel="00000000" w:rsidP="00000000" w:rsidRDefault="00000000" w:rsidRPr="00000000" w14:paraId="00000018">
      <w:pPr>
        <w:numPr>
          <w:ilvl w:val="0"/>
          <w:numId w:val="17"/>
        </w:numPr>
        <w:spacing w:after="0" w:afterAutospacing="0" w:before="0" w:beforeAutospacing="0" w:line="360" w:lineRule="auto"/>
        <w:ind w:left="720" w:hanging="360"/>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Tải lên, phân loại và tìm kiếm ảnh thông minh bằng AI.</w:t>
        </w:r>
      </w:ins>
    </w:p>
    <w:p w:rsidR="00000000" w:rsidDel="00000000" w:rsidP="00000000" w:rsidRDefault="00000000" w:rsidRPr="00000000" w14:paraId="00000019">
      <w:pPr>
        <w:numPr>
          <w:ilvl w:val="0"/>
          <w:numId w:val="17"/>
        </w:numPr>
        <w:spacing w:after="0" w:afterAutospacing="0" w:before="0" w:beforeAutospacing="0" w:line="360" w:lineRule="auto"/>
        <w:ind w:left="720" w:hanging="360"/>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Quản lý ảnh, album, thùng rác và lịch sử tìm kiếm cá nhân.</w:t>
        </w:r>
      </w:ins>
    </w:p>
    <w:p w:rsidR="00000000" w:rsidDel="00000000" w:rsidP="00000000" w:rsidRDefault="00000000" w:rsidRPr="00000000" w14:paraId="0000001A">
      <w:pPr>
        <w:numPr>
          <w:ilvl w:val="0"/>
          <w:numId w:val="17"/>
        </w:numPr>
        <w:spacing w:after="240" w:before="0" w:beforeAutospacing="0" w:line="360" w:lineRule="auto"/>
        <w:ind w:left="720" w:hanging="360"/>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Tương tác cộng đồng (like, bình luận), quản trị hệ thống (dành cho admin).</w:t>
        </w:r>
      </w:ins>
    </w:p>
    <w:p w:rsidR="00000000" w:rsidDel="00000000" w:rsidP="00000000" w:rsidRDefault="00000000" w:rsidRPr="00000000" w14:paraId="0000001B">
      <w:pPr>
        <w:pStyle w:val="Heading3"/>
        <w:keepNext w:val="0"/>
        <w:keepLines w:val="0"/>
        <w:spacing w:before="280" w:line="360" w:lineRule="auto"/>
        <w:rPr>
          <w:ins w:author="Nguyễn Huy" w:id="0" w:date="2025-05-26T05:05:12Z"/>
          <w:rFonts w:ascii="Times New Roman" w:cs="Times New Roman" w:eastAsia="Times New Roman" w:hAnsi="Times New Roman"/>
          <w:b w:val="1"/>
          <w:color w:val="000000"/>
          <w:sz w:val="26"/>
          <w:szCs w:val="26"/>
        </w:rPr>
      </w:pPr>
      <w:ins w:author="Nguyễn Huy" w:id="0" w:date="2025-05-26T05:05:12Z">
        <w:bookmarkStart w:colFirst="0" w:colLast="0" w:name="_jnkny4ob5y33" w:id="8"/>
        <w:bookmarkEnd w:id="8"/>
        <w:r w:rsidDel="00000000" w:rsidR="00000000" w:rsidRPr="00000000">
          <w:rPr>
            <w:rFonts w:ascii="Times New Roman" w:cs="Times New Roman" w:eastAsia="Times New Roman" w:hAnsi="Times New Roman"/>
            <w:b w:val="1"/>
            <w:color w:val="000000"/>
            <w:sz w:val="26"/>
            <w:szCs w:val="26"/>
            <w:rtl w:val="0"/>
          </w:rPr>
          <w:t xml:space="preserve">Yêu cầu phi chức năng:</w:t>
        </w:r>
      </w:ins>
    </w:p>
    <w:p w:rsidR="00000000" w:rsidDel="00000000" w:rsidP="00000000" w:rsidRDefault="00000000" w:rsidRPr="00000000" w14:paraId="0000001C">
      <w:pPr>
        <w:numPr>
          <w:ilvl w:val="0"/>
          <w:numId w:val="16"/>
        </w:numPr>
        <w:spacing w:line="360" w:lineRule="auto"/>
        <w:ind w:left="720" w:hanging="360"/>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Bảo mật</w:t>
        </w:r>
      </w:ins>
    </w:p>
    <w:p w:rsidR="00000000" w:rsidDel="00000000" w:rsidP="00000000" w:rsidRDefault="00000000" w:rsidRPr="00000000" w14:paraId="0000001D">
      <w:pPr>
        <w:numPr>
          <w:ilvl w:val="0"/>
          <w:numId w:val="16"/>
        </w:numPr>
        <w:spacing w:line="360" w:lineRule="auto"/>
        <w:ind w:left="720" w:hanging="360"/>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Hiệu suất</w:t>
        </w:r>
      </w:ins>
    </w:p>
    <w:p w:rsidR="00000000" w:rsidDel="00000000" w:rsidP="00000000" w:rsidRDefault="00000000" w:rsidRPr="00000000" w14:paraId="0000001E">
      <w:pPr>
        <w:numPr>
          <w:ilvl w:val="0"/>
          <w:numId w:val="16"/>
        </w:numPr>
        <w:spacing w:line="360" w:lineRule="auto"/>
        <w:ind w:left="720" w:hanging="360"/>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Khả năng mở rộng</w:t>
        </w:r>
      </w:ins>
    </w:p>
    <w:p w:rsidR="00000000" w:rsidDel="00000000" w:rsidP="00000000" w:rsidRDefault="00000000" w:rsidRPr="00000000" w14:paraId="0000001F">
      <w:pPr>
        <w:numPr>
          <w:ilvl w:val="0"/>
          <w:numId w:val="16"/>
        </w:numPr>
        <w:spacing w:line="360" w:lineRule="auto"/>
        <w:ind w:left="720" w:hanging="360"/>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Giao diện người dùng</w:t>
        </w:r>
      </w:ins>
    </w:p>
    <w:p w:rsidR="00000000" w:rsidDel="00000000" w:rsidP="00000000" w:rsidRDefault="00000000" w:rsidRPr="00000000" w14:paraId="00000020">
      <w:pPr>
        <w:numPr>
          <w:ilvl w:val="0"/>
          <w:numId w:val="16"/>
        </w:numPr>
        <w:spacing w:line="360" w:lineRule="auto"/>
        <w:ind w:left="720" w:hanging="360"/>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Kiểm thử</w:t>
        </w:r>
      </w:ins>
    </w:p>
    <w:p w:rsidR="00000000" w:rsidDel="00000000" w:rsidP="00000000" w:rsidRDefault="00000000" w:rsidRPr="00000000" w14:paraId="00000021">
      <w:pPr>
        <w:numPr>
          <w:ilvl w:val="0"/>
          <w:numId w:val="16"/>
        </w:numPr>
        <w:spacing w:line="360" w:lineRule="auto"/>
        <w:ind w:left="720" w:hanging="360"/>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Khả năng phục hồi</w:t>
        </w:r>
      </w:ins>
    </w:p>
    <w:p w:rsidR="00000000" w:rsidDel="00000000" w:rsidP="00000000" w:rsidRDefault="00000000" w:rsidRPr="00000000" w14:paraId="00000022">
      <w:pPr>
        <w:numPr>
          <w:ilvl w:val="0"/>
          <w:numId w:val="16"/>
        </w:numPr>
        <w:spacing w:line="360" w:lineRule="auto"/>
        <w:ind w:left="720" w:hanging="360"/>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Hệ thống thông báo</w:t>
        </w:r>
        <w:r w:rsidDel="00000000" w:rsidR="00000000" w:rsidRPr="00000000">
          <w:rPr>
            <w:rtl w:val="0"/>
          </w:rPr>
        </w:r>
      </w:ins>
    </w:p>
    <w:p w:rsidR="00000000" w:rsidDel="00000000" w:rsidP="00000000" w:rsidRDefault="00000000" w:rsidRPr="00000000" w14:paraId="0000002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360" w:lineRule="auto"/>
        <w:rPr>
          <w:ins w:author="Nguyễn Huy" w:id="0" w:date="2025-05-26T05:05:12Z"/>
        </w:rPr>
      </w:pPr>
      <w:ins w:author="Nguyễn Huy" w:id="0" w:date="2025-05-26T05:05:12Z">
        <w:bookmarkStart w:colFirst="0" w:colLast="0" w:name="_lvsck5q356fa" w:id="9"/>
        <w:bookmarkEnd w:id="9"/>
        <w:r w:rsidDel="00000000" w:rsidR="00000000" w:rsidRPr="00000000">
          <w:rPr>
            <w:rFonts w:ascii="Times New Roman" w:cs="Times New Roman" w:eastAsia="Times New Roman" w:hAnsi="Times New Roman"/>
            <w:b w:val="1"/>
            <w:color w:val="1b1c1d"/>
            <w:sz w:val="26"/>
            <w:szCs w:val="26"/>
            <w:highlight w:val="white"/>
            <w:rtl w:val="0"/>
          </w:rPr>
          <w:t xml:space="preserve">3.2. Đặc tả yêu cầu</w:t>
        </w:r>
        <w:r w:rsidDel="00000000" w:rsidR="00000000" w:rsidRPr="00000000">
          <w:rPr>
            <w:rtl w:val="0"/>
          </w:rPr>
        </w:r>
      </w:ins>
    </w:p>
    <w:p w:rsidR="00000000" w:rsidDel="00000000" w:rsidP="00000000" w:rsidRDefault="00000000" w:rsidRPr="00000000" w14:paraId="00000024">
      <w:pPr>
        <w:pStyle w:val="Heading4"/>
        <w:keepNext w:val="0"/>
        <w:keepLines w:val="0"/>
        <w:pBdr>
          <w:top w:color="auto" w:space="0" w:sz="0" w:val="none"/>
          <w:bottom w:color="auto" w:space="0" w:sz="0" w:val="none"/>
          <w:right w:color="auto" w:space="0" w:sz="0" w:val="none"/>
          <w:between w:color="auto" w:space="0" w:sz="0" w:val="none"/>
        </w:pBdr>
        <w:spacing w:after="40" w:before="240" w:line="360" w:lineRule="auto"/>
        <w:ind w:left="0" w:firstLine="0"/>
        <w:rPr>
          <w:ins w:author="Nguyễn Huy" w:id="0" w:date="2025-05-26T05:05:12Z"/>
          <w:rFonts w:ascii="Times New Roman" w:cs="Times New Roman" w:eastAsia="Times New Roman" w:hAnsi="Times New Roman"/>
          <w:b w:val="1"/>
          <w:color w:val="1b1c1d"/>
          <w:sz w:val="26"/>
          <w:szCs w:val="26"/>
          <w:highlight w:val="white"/>
        </w:rPr>
      </w:pPr>
      <w:ins w:author="Nguyễn Huy" w:id="0" w:date="2025-05-26T05:05:12Z">
        <w:bookmarkStart w:colFirst="0" w:colLast="0" w:name="_jt00a0hyx57g" w:id="10"/>
        <w:bookmarkEnd w:id="10"/>
        <w:r w:rsidDel="00000000" w:rsidR="00000000" w:rsidRPr="00000000">
          <w:rPr>
            <w:rFonts w:ascii="Times New Roman" w:cs="Times New Roman" w:eastAsia="Times New Roman" w:hAnsi="Times New Roman"/>
            <w:b w:val="1"/>
            <w:color w:val="1b1c1d"/>
            <w:sz w:val="26"/>
            <w:szCs w:val="26"/>
            <w:highlight w:val="white"/>
            <w:rtl w:val="0"/>
          </w:rPr>
          <w:t xml:space="preserve">Yêu cầu chức năng</w:t>
        </w:r>
      </w:ins>
    </w:p>
    <w:p w:rsidR="00000000" w:rsidDel="00000000" w:rsidP="00000000" w:rsidRDefault="00000000" w:rsidRPr="00000000" w14:paraId="00000025">
      <w:pPr>
        <w:spacing w:line="360" w:lineRule="auto"/>
        <w:rPr>
          <w:ins w:author="Nguyễn Huy" w:id="0" w:date="2025-05-26T05:05:12Z"/>
        </w:rPr>
      </w:pPr>
      <w:ins w:author="Nguyễn Huy" w:id="0" w:date="2025-05-26T05:05:12Z">
        <w:r w:rsidDel="00000000" w:rsidR="00000000" w:rsidRPr="00000000">
          <w:rPr>
            <w:rtl w:val="0"/>
          </w:rPr>
        </w:r>
      </w:ins>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4.9727050891802"/>
        <w:gridCol w:w="1504.2519685039372"/>
        <w:gridCol w:w="6406.287137430505"/>
        <w:tblGridChange w:id="0">
          <w:tblGrid>
            <w:gridCol w:w="1114.9727050891802"/>
            <w:gridCol w:w="1504.2519685039372"/>
            <w:gridCol w:w="6406.287137430505"/>
          </w:tblGrid>
        </w:tblGridChange>
      </w:tblGrid>
      <w:tr>
        <w:trPr>
          <w:cantSplit w:val="0"/>
          <w:trHeight w:val="1040" w:hRule="atLeast"/>
          <w:tblHeader w:val="0"/>
          <w:ins w:author="Nguyễn Huy" w:id="0" w:date="2025-05-26T05:05:12Z"/>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6">
            <w:pPr>
              <w:pBdr>
                <w:top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b w:val="1"/>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b w:val="1"/>
                  <w:color w:val="1b1c1d"/>
                  <w:sz w:val="26"/>
                  <w:szCs w:val="26"/>
                  <w:highlight w:val="white"/>
                  <w:rtl w:val="0"/>
                </w:rPr>
                <w:t xml:space="preserve">Mã chức năng</w:t>
              </w:r>
            </w:ins>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7">
            <w:pPr>
              <w:pBdr>
                <w:top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b w:val="1"/>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b w:val="1"/>
                  <w:color w:val="1b1c1d"/>
                  <w:sz w:val="26"/>
                  <w:szCs w:val="26"/>
                  <w:highlight w:val="white"/>
                  <w:rtl w:val="0"/>
                </w:rPr>
                <w:t xml:space="preserve">Tên chức năng</w:t>
              </w:r>
            </w:ins>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8">
            <w:pPr>
              <w:pBdr>
                <w:top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b w:val="1"/>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b w:val="1"/>
                  <w:color w:val="1b1c1d"/>
                  <w:sz w:val="26"/>
                  <w:szCs w:val="26"/>
                  <w:highlight w:val="white"/>
                  <w:rtl w:val="0"/>
                </w:rPr>
                <w:t xml:space="preserve">Mô tả chi tiết</w:t>
              </w:r>
            </w:ins>
          </w:p>
        </w:tc>
      </w:tr>
      <w:tr>
        <w:trPr>
          <w:cantSplit w:val="0"/>
          <w:trHeight w:val="770" w:hRule="atLeast"/>
          <w:tblHeader w:val="0"/>
          <w:ins w:author="Nguyễn Huy" w:id="0" w:date="2025-05-26T05:05:12Z"/>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9">
            <w:pPr>
              <w:pBdr>
                <w:top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color w:val="1b1c1d"/>
                  <w:sz w:val="26"/>
                  <w:szCs w:val="26"/>
                  <w:highlight w:val="white"/>
                  <w:rtl w:val="0"/>
                </w:rPr>
                <w:t xml:space="preserve">UC01</w:t>
              </w:r>
            </w:ins>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A">
            <w:pPr>
              <w:pBdr>
                <w:top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color w:val="1b1c1d"/>
                  <w:sz w:val="26"/>
                  <w:szCs w:val="26"/>
                  <w:highlight w:val="white"/>
                  <w:rtl w:val="0"/>
                </w:rPr>
                <w:t xml:space="preserve">Đăng nhập</w:t>
              </w:r>
            </w:ins>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B">
            <w:pPr>
              <w:pBdr>
                <w:top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color w:val="1b1c1d"/>
                  <w:sz w:val="26"/>
                  <w:szCs w:val="26"/>
                  <w:highlight w:val="white"/>
                  <w:rtl w:val="0"/>
                </w:rPr>
                <w:t xml:space="preserve">Cho phép người dùng đăng nhập bằng email/mật khẩu hoặc Google OAuth. Hệ thống sử dụng Knox token để xác thực và quản lý phiên làm việc.</w:t>
              </w:r>
            </w:ins>
          </w:p>
        </w:tc>
      </w:tr>
      <w:tr>
        <w:trPr>
          <w:cantSplit w:val="0"/>
          <w:trHeight w:val="770" w:hRule="atLeast"/>
          <w:tblHeader w:val="0"/>
          <w:ins w:author="Nguyễn Huy" w:id="0" w:date="2025-05-26T05:05:12Z"/>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C">
            <w:pPr>
              <w:pBdr>
                <w:top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color w:val="1b1c1d"/>
                  <w:sz w:val="26"/>
                  <w:szCs w:val="26"/>
                  <w:highlight w:val="white"/>
                  <w:rtl w:val="0"/>
                </w:rPr>
                <w:t xml:space="preserve">UC02</w:t>
              </w:r>
            </w:ins>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D">
            <w:pPr>
              <w:pBdr>
                <w:top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color w:val="1b1c1d"/>
                  <w:sz w:val="26"/>
                  <w:szCs w:val="26"/>
                  <w:highlight w:val="white"/>
                  <w:rtl w:val="0"/>
                </w:rPr>
                <w:t xml:space="preserve">Quên mật khẩu</w:t>
              </w:r>
            </w:ins>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E">
            <w:pPr>
              <w:pBdr>
                <w:top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color w:val="1b1c1d"/>
                  <w:sz w:val="26"/>
                  <w:szCs w:val="26"/>
                  <w:highlight w:val="white"/>
                  <w:rtl w:val="0"/>
                </w:rPr>
                <w:t xml:space="preserve">Cung cấp chức năng khôi phục mật khẩu qua email đối với tài khoản không dùng Google.</w:t>
              </w:r>
            </w:ins>
          </w:p>
        </w:tc>
      </w:tr>
      <w:tr>
        <w:trPr>
          <w:cantSplit w:val="0"/>
          <w:trHeight w:val="770" w:hRule="atLeast"/>
          <w:tblHeader w:val="0"/>
          <w:ins w:author="Nguyễn Huy" w:id="0" w:date="2025-05-26T05:05:12Z"/>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F">
            <w:pPr>
              <w:pBdr>
                <w:top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color w:val="1b1c1d"/>
                  <w:sz w:val="26"/>
                  <w:szCs w:val="26"/>
                  <w:highlight w:val="white"/>
                  <w:rtl w:val="0"/>
                </w:rPr>
                <w:t xml:space="preserve">UC03</w:t>
              </w:r>
            </w:ins>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0">
            <w:pPr>
              <w:pBdr>
                <w:top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color w:val="1b1c1d"/>
                  <w:sz w:val="26"/>
                  <w:szCs w:val="26"/>
                  <w:highlight w:val="white"/>
                  <w:rtl w:val="0"/>
                </w:rPr>
                <w:t xml:space="preserve">Quản lý ảnh</w:t>
              </w:r>
            </w:ins>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1">
            <w:pPr>
              <w:pBdr>
                <w:top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color w:val="1b1c1d"/>
                  <w:sz w:val="26"/>
                  <w:szCs w:val="26"/>
                  <w:highlight w:val="white"/>
                  <w:rtl w:val="0"/>
                </w:rPr>
                <w:t xml:space="preserve">Người dùng có thể tải ảnh lên, lưu trữ, gán vào album, và tự động phân tích bằng AI (OpenCLIP).</w:t>
              </w:r>
            </w:ins>
          </w:p>
        </w:tc>
      </w:tr>
      <w:tr>
        <w:trPr>
          <w:cantSplit w:val="0"/>
          <w:trHeight w:val="770" w:hRule="atLeast"/>
          <w:tblHeader w:val="0"/>
          <w:ins w:author="Nguyễn Huy" w:id="0" w:date="2025-05-26T05:05:12Z"/>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2">
            <w:pPr>
              <w:pBdr>
                <w:top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color w:val="1b1c1d"/>
                  <w:sz w:val="26"/>
                  <w:szCs w:val="26"/>
                  <w:highlight w:val="white"/>
                  <w:rtl w:val="0"/>
                </w:rPr>
                <w:t xml:space="preserve">UC04</w:t>
              </w:r>
            </w:ins>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3">
            <w:pPr>
              <w:pBdr>
                <w:top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color w:val="1b1c1d"/>
                  <w:sz w:val="26"/>
                  <w:szCs w:val="26"/>
                  <w:highlight w:val="white"/>
                  <w:rtl w:val="0"/>
                </w:rPr>
                <w:t xml:space="preserve">Quản lý album</w:t>
              </w:r>
            </w:ins>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4">
            <w:pPr>
              <w:pBdr>
                <w:top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color w:val="1b1c1d"/>
                  <w:sz w:val="26"/>
                  <w:szCs w:val="26"/>
                  <w:highlight w:val="white"/>
                  <w:rtl w:val="0"/>
                </w:rPr>
                <w:t xml:space="preserve">Tạo, chỉnh sửa, xóa album, thêm hoặc xóa ảnh khỏi album. Album mặc định không thể bị xóa.</w:t>
              </w:r>
            </w:ins>
          </w:p>
        </w:tc>
      </w:tr>
      <w:tr>
        <w:trPr>
          <w:cantSplit w:val="0"/>
          <w:trHeight w:val="770" w:hRule="atLeast"/>
          <w:tblHeader w:val="0"/>
          <w:ins w:author="Nguyễn Huy" w:id="0" w:date="2025-05-26T05:05:12Z"/>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5">
            <w:pPr>
              <w:pBdr>
                <w:top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color w:val="1b1c1d"/>
                  <w:sz w:val="26"/>
                  <w:szCs w:val="26"/>
                  <w:highlight w:val="white"/>
                  <w:rtl w:val="0"/>
                </w:rPr>
                <w:t xml:space="preserve">UC05</w:t>
              </w:r>
            </w:ins>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6">
            <w:pPr>
              <w:pBdr>
                <w:top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color w:val="1b1c1d"/>
                  <w:sz w:val="26"/>
                  <w:szCs w:val="26"/>
                  <w:highlight w:val="white"/>
                  <w:rtl w:val="0"/>
                </w:rPr>
                <w:t xml:space="preserve">Quản lý thùng rác</w:t>
              </w:r>
            </w:ins>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7">
            <w:pPr>
              <w:pBdr>
                <w:top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color w:val="1b1c1d"/>
                  <w:sz w:val="26"/>
                  <w:szCs w:val="26"/>
                  <w:highlight w:val="white"/>
                  <w:rtl w:val="0"/>
                </w:rPr>
                <w:t xml:space="preserve">Hiển thị ảnh đã xóa, cho phép khôi phục hoặc xóa vĩnh viễn sau 30 ngày.</w:t>
              </w:r>
            </w:ins>
          </w:p>
        </w:tc>
      </w:tr>
      <w:tr>
        <w:trPr>
          <w:cantSplit w:val="0"/>
          <w:trHeight w:val="770" w:hRule="atLeast"/>
          <w:tblHeader w:val="0"/>
          <w:ins w:author="Nguyễn Huy" w:id="0" w:date="2025-05-26T05:05:12Z"/>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8">
            <w:pPr>
              <w:pBdr>
                <w:top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color w:val="1b1c1d"/>
                  <w:sz w:val="26"/>
                  <w:szCs w:val="26"/>
                  <w:highlight w:val="white"/>
                  <w:rtl w:val="0"/>
                </w:rPr>
                <w:t xml:space="preserve">UC06</w:t>
              </w:r>
            </w:ins>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9">
            <w:pPr>
              <w:pBdr>
                <w:top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color w:val="1b1c1d"/>
                  <w:sz w:val="26"/>
                  <w:szCs w:val="26"/>
                  <w:highlight w:val="white"/>
                  <w:rtl w:val="0"/>
                </w:rPr>
                <w:t xml:space="preserve">Tương tác cộng đồng</w:t>
              </w:r>
            </w:ins>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A">
            <w:pPr>
              <w:pBdr>
                <w:top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color w:val="1b1c1d"/>
                  <w:sz w:val="26"/>
                  <w:szCs w:val="26"/>
                  <w:highlight w:val="white"/>
                  <w:rtl w:val="0"/>
                </w:rPr>
                <w:t xml:space="preserve">Like, bình luận, trả lời bình luận trên ảnh công khai. Gửi thông báo đến người được tương tác.</w:t>
              </w:r>
            </w:ins>
          </w:p>
        </w:tc>
      </w:tr>
      <w:tr>
        <w:trPr>
          <w:cantSplit w:val="0"/>
          <w:trHeight w:val="770" w:hRule="atLeast"/>
          <w:tblHeader w:val="0"/>
          <w:ins w:author="Nguyễn Huy" w:id="0" w:date="2025-05-26T05:05:12Z"/>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B">
            <w:pPr>
              <w:pBdr>
                <w:top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color w:val="1b1c1d"/>
                  <w:sz w:val="26"/>
                  <w:szCs w:val="26"/>
                  <w:highlight w:val="white"/>
                  <w:rtl w:val="0"/>
                </w:rPr>
                <w:t xml:space="preserve">UC07</w:t>
              </w:r>
            </w:ins>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C">
            <w:pPr>
              <w:pBdr>
                <w:top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color w:val="1b1c1d"/>
                  <w:sz w:val="26"/>
                  <w:szCs w:val="26"/>
                  <w:highlight w:val="white"/>
                  <w:rtl w:val="0"/>
                </w:rPr>
                <w:t xml:space="preserve">Tìm kiếm thông thường/AI</w:t>
              </w:r>
            </w:ins>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D">
            <w:pPr>
              <w:pBdr>
                <w:top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color w:val="1b1c1d"/>
                  <w:sz w:val="26"/>
                  <w:szCs w:val="26"/>
                  <w:highlight w:val="white"/>
                  <w:rtl w:val="0"/>
                </w:rPr>
                <w:t xml:space="preserve">Hỗ trợ tìm kiếm thông thường (tên ảnh) và AI (ảnh/mô tả). Kết quả dựa trên độ tương đồng vector từ FAISS.</w:t>
              </w:r>
            </w:ins>
          </w:p>
        </w:tc>
      </w:tr>
      <w:tr>
        <w:trPr>
          <w:cantSplit w:val="0"/>
          <w:trHeight w:val="1040" w:hRule="atLeast"/>
          <w:tblHeader w:val="0"/>
          <w:ins w:author="Nguyễn Huy" w:id="0" w:date="2025-05-26T05:05:12Z"/>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E">
            <w:pPr>
              <w:pBdr>
                <w:top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color w:val="1b1c1d"/>
                  <w:sz w:val="26"/>
                  <w:szCs w:val="26"/>
                  <w:highlight w:val="white"/>
                  <w:rtl w:val="0"/>
                </w:rPr>
                <w:t xml:space="preserve">UC08</w:t>
              </w:r>
            </w:ins>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F">
            <w:pPr>
              <w:pBdr>
                <w:top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color w:val="1b1c1d"/>
                  <w:sz w:val="26"/>
                  <w:szCs w:val="26"/>
                  <w:highlight w:val="white"/>
                  <w:rtl w:val="0"/>
                </w:rPr>
                <w:t xml:space="preserve">Lịch sử tìm kiếm</w:t>
              </w:r>
            </w:ins>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0">
            <w:pPr>
              <w:pBdr>
                <w:top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color w:val="1b1c1d"/>
                  <w:sz w:val="26"/>
                  <w:szCs w:val="26"/>
                  <w:highlight w:val="white"/>
                  <w:rtl w:val="0"/>
                </w:rPr>
                <w:t xml:space="preserve">Ghi nhận, hiển thị và cho phép xóa lịch sử truy vấn tìm kiếm của người dùng.</w:t>
              </w:r>
            </w:ins>
          </w:p>
        </w:tc>
      </w:tr>
    </w:tbl>
    <w:p w:rsidR="00000000" w:rsidDel="00000000" w:rsidP="00000000" w:rsidRDefault="00000000" w:rsidRPr="00000000" w14:paraId="00000041">
      <w:pPr>
        <w:pStyle w:val="Heading4"/>
        <w:keepNext w:val="0"/>
        <w:keepLines w:val="0"/>
        <w:pBdr>
          <w:top w:color="auto" w:space="0" w:sz="0" w:val="none"/>
          <w:bottom w:color="auto" w:space="0" w:sz="0" w:val="none"/>
          <w:right w:color="auto" w:space="0" w:sz="0" w:val="none"/>
          <w:between w:color="auto" w:space="0" w:sz="0" w:val="none"/>
        </w:pBdr>
        <w:spacing w:after="40" w:before="240" w:line="360" w:lineRule="auto"/>
        <w:ind w:left="0" w:firstLine="0"/>
        <w:rPr>
          <w:ins w:author="Nguyễn Huy" w:id="0" w:date="2025-05-26T05:05:12Z"/>
          <w:rFonts w:ascii="Times New Roman" w:cs="Times New Roman" w:eastAsia="Times New Roman" w:hAnsi="Times New Roman"/>
          <w:b w:val="1"/>
          <w:color w:val="1b1c1d"/>
          <w:sz w:val="26"/>
          <w:szCs w:val="26"/>
          <w:highlight w:val="white"/>
        </w:rPr>
      </w:pPr>
      <w:ins w:author="Nguyễn Huy" w:id="0" w:date="2025-05-26T05:05:12Z">
        <w:bookmarkStart w:colFirst="0" w:colLast="0" w:name="_16xyqrhms30o" w:id="11"/>
        <w:bookmarkEnd w:id="11"/>
        <w:r w:rsidDel="00000000" w:rsidR="00000000" w:rsidRPr="00000000">
          <w:rPr>
            <w:rFonts w:ascii="Times New Roman" w:cs="Times New Roman" w:eastAsia="Times New Roman" w:hAnsi="Times New Roman"/>
            <w:b w:val="1"/>
            <w:color w:val="1b1c1d"/>
            <w:sz w:val="26"/>
            <w:szCs w:val="26"/>
            <w:highlight w:val="white"/>
            <w:rtl w:val="0"/>
          </w:rPr>
          <w:t xml:space="preserve">Yêu cầu phi chức năng</w:t>
        </w:r>
      </w:ins>
    </w:p>
    <w:p w:rsidR="00000000" w:rsidDel="00000000" w:rsidP="00000000" w:rsidRDefault="00000000" w:rsidRPr="00000000" w14:paraId="00000042">
      <w:pPr>
        <w:spacing w:line="360" w:lineRule="auto"/>
        <w:rPr>
          <w:ins w:author="Nguyễn Huy" w:id="0" w:date="2025-05-26T05:05:12Z"/>
          <w:sz w:val="26"/>
          <w:szCs w:val="26"/>
        </w:rPr>
      </w:pPr>
      <w:ins w:author="Nguyễn Huy" w:id="0" w:date="2025-05-26T05:05:12Z">
        <w:r w:rsidDel="00000000" w:rsidR="00000000" w:rsidRPr="00000000">
          <w:rPr>
            <w:rtl w:val="0"/>
          </w:rPr>
        </w:r>
      </w:ins>
    </w:p>
    <w:tbl>
      <w:tblPr>
        <w:tblStyle w:val="Table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1515"/>
        <w:gridCol w:w="6375"/>
        <w:tblGridChange w:id="0">
          <w:tblGrid>
            <w:gridCol w:w="1005"/>
            <w:gridCol w:w="1515"/>
            <w:gridCol w:w="6375"/>
          </w:tblGrid>
        </w:tblGridChange>
      </w:tblGrid>
      <w:tr>
        <w:trPr>
          <w:cantSplit w:val="0"/>
          <w:trHeight w:val="465" w:hRule="atLeast"/>
          <w:tblHeader w:val="0"/>
          <w:ins w:author="Nguyễn Huy" w:id="0" w:date="2025-05-26T05:05:12Z"/>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3">
            <w:pPr>
              <w:spacing w:after="160" w:before="240" w:line="360" w:lineRule="auto"/>
              <w:rPr>
                <w:ins w:author="Nguyễn Huy" w:id="0" w:date="2025-05-26T05:05:12Z"/>
                <w:rFonts w:ascii="Times New Roman" w:cs="Times New Roman" w:eastAsia="Times New Roman" w:hAnsi="Times New Roman"/>
                <w:b w:val="1"/>
                <w:sz w:val="26"/>
                <w:szCs w:val="26"/>
              </w:rPr>
            </w:pPr>
            <w:ins w:author="Nguyễn Huy" w:id="0" w:date="2025-05-26T05:05:12Z">
              <w:r w:rsidDel="00000000" w:rsidR="00000000" w:rsidRPr="00000000">
                <w:rPr>
                  <w:rFonts w:ascii="Times New Roman" w:cs="Times New Roman" w:eastAsia="Times New Roman" w:hAnsi="Times New Roman"/>
                  <w:b w:val="1"/>
                  <w:sz w:val="26"/>
                  <w:szCs w:val="26"/>
                  <w:rtl w:val="0"/>
                </w:rPr>
                <w:t xml:space="preserve">Mã</w:t>
              </w:r>
            </w:ins>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4">
            <w:pPr>
              <w:spacing w:after="160" w:before="240" w:line="360" w:lineRule="auto"/>
              <w:rPr>
                <w:ins w:author="Nguyễn Huy" w:id="0" w:date="2025-05-26T05:05:12Z"/>
                <w:rFonts w:ascii="Times New Roman" w:cs="Times New Roman" w:eastAsia="Times New Roman" w:hAnsi="Times New Roman"/>
                <w:b w:val="1"/>
                <w:sz w:val="26"/>
                <w:szCs w:val="26"/>
              </w:rPr>
            </w:pPr>
            <w:ins w:author="Nguyễn Huy" w:id="0" w:date="2025-05-26T05:05:12Z">
              <w:r w:rsidDel="00000000" w:rsidR="00000000" w:rsidRPr="00000000">
                <w:rPr>
                  <w:rFonts w:ascii="Times New Roman" w:cs="Times New Roman" w:eastAsia="Times New Roman" w:hAnsi="Times New Roman"/>
                  <w:b w:val="1"/>
                  <w:sz w:val="26"/>
                  <w:szCs w:val="26"/>
                  <w:rtl w:val="0"/>
                </w:rPr>
                <w:t xml:space="preserve">Yêu cầu</w:t>
              </w:r>
            </w:ins>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5">
            <w:pPr>
              <w:spacing w:after="160" w:before="240" w:line="360" w:lineRule="auto"/>
              <w:rPr>
                <w:ins w:author="Nguyễn Huy" w:id="0" w:date="2025-05-26T05:05:12Z"/>
                <w:rFonts w:ascii="Times New Roman" w:cs="Times New Roman" w:eastAsia="Times New Roman" w:hAnsi="Times New Roman"/>
                <w:b w:val="1"/>
                <w:sz w:val="26"/>
                <w:szCs w:val="26"/>
              </w:rPr>
            </w:pPr>
            <w:ins w:author="Nguyễn Huy" w:id="0" w:date="2025-05-26T05:05:12Z">
              <w:r w:rsidDel="00000000" w:rsidR="00000000" w:rsidRPr="00000000">
                <w:rPr>
                  <w:rFonts w:ascii="Times New Roman" w:cs="Times New Roman" w:eastAsia="Times New Roman" w:hAnsi="Times New Roman"/>
                  <w:b w:val="1"/>
                  <w:sz w:val="26"/>
                  <w:szCs w:val="26"/>
                  <w:rtl w:val="0"/>
                </w:rPr>
                <w:t xml:space="preserve">Mô tả chi tiết</w:t>
              </w:r>
            </w:ins>
          </w:p>
        </w:tc>
      </w:tr>
      <w:tr>
        <w:trPr>
          <w:cantSplit w:val="0"/>
          <w:trHeight w:val="735" w:hRule="atLeast"/>
          <w:tblHeader w:val="0"/>
          <w:ins w:author="Nguyễn Huy" w:id="0" w:date="2025-05-26T05:05:12Z"/>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6">
            <w:pPr>
              <w:spacing w:after="160" w:before="240" w:line="360" w:lineRule="auto"/>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NFR01</w:t>
              </w:r>
            </w:ins>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7">
            <w:pPr>
              <w:spacing w:after="160" w:before="240" w:line="360" w:lineRule="auto"/>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Bảo mật</w:t>
              </w:r>
            </w:ins>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8">
            <w:pPr>
              <w:spacing w:after="160" w:before="240" w:line="360" w:lineRule="auto"/>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Hệ thống sử dụng Knox token, OAuth2, và phân quyền rõ ràng để đảm bảo an toàn dữ liệu.</w:t>
              </w:r>
            </w:ins>
          </w:p>
        </w:tc>
      </w:tr>
      <w:tr>
        <w:trPr>
          <w:cantSplit w:val="0"/>
          <w:trHeight w:val="735" w:hRule="atLeast"/>
          <w:tblHeader w:val="0"/>
          <w:ins w:author="Nguyễn Huy" w:id="0" w:date="2025-05-26T05:05:12Z"/>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9">
            <w:pPr>
              <w:spacing w:after="160" w:before="240" w:line="360" w:lineRule="auto"/>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NFR02</w:t>
              </w:r>
            </w:ins>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A">
            <w:pPr>
              <w:spacing w:after="160" w:before="240" w:line="360" w:lineRule="auto"/>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Hiệu suất</w:t>
              </w:r>
            </w:ins>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B">
            <w:pPr>
              <w:spacing w:after="160" w:before="240" w:line="360" w:lineRule="auto"/>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Tìm kiếm AI trả về kết quả trong thời gian &lt; 1s với dữ liệu thử nghiệm (FAISS).</w:t>
              </w:r>
            </w:ins>
          </w:p>
        </w:tc>
      </w:tr>
      <w:tr>
        <w:trPr>
          <w:cantSplit w:val="0"/>
          <w:trHeight w:val="735" w:hRule="atLeast"/>
          <w:tblHeader w:val="0"/>
          <w:ins w:author="Nguyễn Huy" w:id="0" w:date="2025-05-26T05:05:12Z"/>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C">
            <w:pPr>
              <w:spacing w:after="160" w:before="240" w:line="360" w:lineRule="auto"/>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NFR03</w:t>
              </w:r>
            </w:ins>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D">
            <w:pPr>
              <w:spacing w:after="160" w:before="240" w:line="360" w:lineRule="auto"/>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Khả năng mở rộng</w:t>
              </w:r>
            </w:ins>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E">
            <w:pPr>
              <w:spacing w:after="160" w:before="240" w:line="360" w:lineRule="auto"/>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Hệ thống hỗ trợ lưu trữ hàng triệu vector ảnh và có thể tích hợp Redis, lưu trữ đám mây.</w:t>
              </w:r>
            </w:ins>
          </w:p>
        </w:tc>
      </w:tr>
      <w:tr>
        <w:trPr>
          <w:cantSplit w:val="0"/>
          <w:trHeight w:val="1020" w:hRule="atLeast"/>
          <w:tblHeader w:val="0"/>
          <w:ins w:author="Nguyễn Huy" w:id="0" w:date="2025-05-26T05:05:12Z"/>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F">
            <w:pPr>
              <w:spacing w:after="160" w:before="240" w:line="360" w:lineRule="auto"/>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NFR04</w:t>
              </w:r>
            </w:ins>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0">
            <w:pPr>
              <w:spacing w:after="160" w:before="240" w:line="360" w:lineRule="auto"/>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Giao diện người dùng</w:t>
              </w:r>
            </w:ins>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1">
            <w:pPr>
              <w:spacing w:after="160" w:before="240" w:line="360" w:lineRule="auto"/>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Giao diện thiết kế với Django Template + Bootstrap, tối ưu cho desktop và sẽ hướng đến responsive mobile trong tương lai.</w:t>
              </w:r>
            </w:ins>
          </w:p>
        </w:tc>
      </w:tr>
      <w:tr>
        <w:trPr>
          <w:cantSplit w:val="0"/>
          <w:trHeight w:val="735" w:hRule="atLeast"/>
          <w:tblHeader w:val="0"/>
          <w:ins w:author="Nguyễn Huy" w:id="0" w:date="2025-05-26T05:05:12Z"/>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2">
            <w:pPr>
              <w:spacing w:after="160" w:before="240" w:line="360" w:lineRule="auto"/>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NFR05</w:t>
              </w:r>
            </w:ins>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3">
            <w:pPr>
              <w:spacing w:after="160" w:before="240" w:line="360" w:lineRule="auto"/>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Kiểm thử</w:t>
              </w:r>
            </w:ins>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4">
            <w:pPr>
              <w:spacing w:after="160" w:before="240" w:line="360" w:lineRule="auto"/>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Áp dụng kiểm thử chức năng, giao diện, bảo mật và hiệu suất. Tỷ lệ test case Pass &gt; 90%.</w:t>
              </w:r>
            </w:ins>
          </w:p>
        </w:tc>
      </w:tr>
      <w:tr>
        <w:trPr>
          <w:cantSplit w:val="0"/>
          <w:trHeight w:val="735" w:hRule="atLeast"/>
          <w:tblHeader w:val="0"/>
          <w:ins w:author="Nguyễn Huy" w:id="0" w:date="2025-05-26T05:05:12Z"/>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5">
            <w:pPr>
              <w:spacing w:after="160" w:before="240" w:line="360" w:lineRule="auto"/>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NFR06</w:t>
              </w:r>
            </w:ins>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6">
            <w:pPr>
              <w:spacing w:after="160" w:before="240" w:line="360" w:lineRule="auto"/>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Khả năng phục hồi</w:t>
              </w:r>
            </w:ins>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7">
            <w:pPr>
              <w:spacing w:after="160" w:before="240" w:line="360" w:lineRule="auto"/>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Ảnh đã xóa được lưu trong thùng rác 30 ngày, có thể khôi phục hoặc xóa vĩnh viễn.</w:t>
              </w:r>
            </w:ins>
          </w:p>
        </w:tc>
      </w:tr>
      <w:tr>
        <w:trPr>
          <w:cantSplit w:val="0"/>
          <w:trHeight w:val="735" w:hRule="atLeast"/>
          <w:tblHeader w:val="0"/>
          <w:ins w:author="Nguyễn Huy" w:id="0" w:date="2025-05-26T05:05:12Z"/>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8">
            <w:pPr>
              <w:spacing w:after="160" w:before="240" w:line="360" w:lineRule="auto"/>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NFR07</w:t>
              </w:r>
            </w:ins>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9">
            <w:pPr>
              <w:spacing w:after="160" w:before="240" w:line="360" w:lineRule="auto"/>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Hệ thống thông báo</w:t>
              </w:r>
            </w:ins>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A">
            <w:pPr>
              <w:spacing w:after="160" w:before="240" w:line="360" w:lineRule="auto"/>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
                <w:t xml:space="preserve">Hệ thống gửi thông báo khi có tương tác (like/comment) với ảnh người dùng.</w:t>
              </w:r>
            </w:ins>
          </w:p>
        </w:tc>
      </w:tr>
    </w:tbl>
    <w:p w:rsidR="00000000" w:rsidDel="00000000" w:rsidP="00000000" w:rsidRDefault="00000000" w:rsidRPr="00000000" w14:paraId="0000005B">
      <w:pPr>
        <w:spacing w:line="360" w:lineRule="auto"/>
        <w:ind w:left="0" w:firstLine="0"/>
        <w:rPr>
          <w:ins w:author="Nguyễn Huy" w:id="0" w:date="2025-05-26T05:05:12Z"/>
          <w:sz w:val="26"/>
          <w:szCs w:val="26"/>
        </w:rPr>
      </w:pPr>
      <w:ins w:author="Nguyễn Huy" w:id="0" w:date="2025-05-26T05:05:12Z">
        <w:r w:rsidDel="00000000" w:rsidR="00000000" w:rsidRPr="00000000">
          <w:rPr>
            <w:rtl w:val="0"/>
          </w:rPr>
        </w:r>
      </w:ins>
    </w:p>
    <w:p w:rsidR="00000000" w:rsidDel="00000000" w:rsidP="00000000" w:rsidRDefault="00000000" w:rsidRPr="00000000" w14:paraId="0000005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360" w:lineRule="auto"/>
        <w:rPr>
          <w:ins w:author="Nguyễn Huy" w:id="0" w:date="2025-05-26T05:05:12Z"/>
          <w:rFonts w:ascii="Times New Roman" w:cs="Times New Roman" w:eastAsia="Times New Roman" w:hAnsi="Times New Roman"/>
          <w:b w:val="1"/>
          <w:color w:val="081b3a"/>
          <w:sz w:val="26"/>
          <w:szCs w:val="26"/>
          <w:highlight w:val="white"/>
        </w:rPr>
      </w:pPr>
      <w:ins w:author="Nguyễn Huy" w:id="0" w:date="2025-05-26T05:05:12Z">
        <w:bookmarkStart w:colFirst="0" w:colLast="0" w:name="_add3et6bjw73" w:id="12"/>
        <w:bookmarkEnd w:id="12"/>
        <w:r w:rsidDel="00000000" w:rsidR="00000000" w:rsidRPr="00000000">
          <w:rPr>
            <w:rFonts w:ascii="Times New Roman" w:cs="Times New Roman" w:eastAsia="Times New Roman" w:hAnsi="Times New Roman"/>
            <w:b w:val="1"/>
            <w:color w:val="081b3a"/>
            <w:sz w:val="26"/>
            <w:szCs w:val="26"/>
            <w:highlight w:val="white"/>
            <w:rtl w:val="0"/>
          </w:rPr>
          <w:t xml:space="preserve">3.3. Thiết kế hệ thống</w:t>
        </w:r>
      </w:ins>
    </w:p>
    <w:p w:rsidR="00000000" w:rsidDel="00000000" w:rsidP="00000000" w:rsidRDefault="00000000" w:rsidRPr="00000000" w14:paraId="0000005D">
      <w:pPr>
        <w:pBdr>
          <w:top w:color="auto" w:space="0" w:sz="0" w:val="none"/>
          <w:bottom w:color="auto" w:space="0" w:sz="0" w:val="none"/>
          <w:right w:color="auto" w:space="0" w:sz="0" w:val="none"/>
          <w:between w:color="auto" w:space="0" w:sz="0" w:val="none"/>
        </w:pBdr>
        <w:spacing w:after="360" w:line="360" w:lineRule="auto"/>
        <w:ind w:left="0" w:firstLine="0"/>
        <w:rPr>
          <w:ins w:author="Nguyễn Huy" w:id="0" w:date="2025-05-26T05:05:12Z"/>
          <w:rFonts w:ascii="Times New Roman" w:cs="Times New Roman" w:eastAsia="Times New Roman" w:hAnsi="Times New Roman"/>
          <w:b w:val="1"/>
          <w:sz w:val="26"/>
          <w:szCs w:val="26"/>
          <w:rPrChange w:author="Nguyễn Huy" w:id="1" w:date="2025-05-26T05:05:12Z">
            <w:rPr>
              <w:rFonts w:ascii="Times New Roman" w:cs="Times New Roman" w:eastAsia="Times New Roman" w:hAnsi="Times New Roman"/>
              <w:b w:val="1"/>
              <w:sz w:val="26"/>
              <w:szCs w:val="26"/>
            </w:rPr>
          </w:rPrChange>
        </w:rPr>
      </w:pPr>
      <w:ins w:author="Nguyễn Huy" w:id="0" w:date="2025-05-26T05:05:12Z">
        <w:r w:rsidDel="00000000" w:rsidR="00000000" w:rsidRPr="00000000">
          <w:rPr>
            <w:rFonts w:ascii="Times New Roman" w:cs="Times New Roman" w:eastAsia="Times New Roman" w:hAnsi="Times New Roman"/>
            <w:b w:val="1"/>
            <w:color w:val="081b3a"/>
            <w:sz w:val="26"/>
            <w:szCs w:val="26"/>
            <w:highlight w:val="white"/>
            <w:rtl w:val="0"/>
          </w:rPr>
          <w:t xml:space="preserve">3.3.1. Use Case Diagram:</w:t>
        </w:r>
        <w:r w:rsidDel="00000000" w:rsidR="00000000" w:rsidRPr="00000000">
          <w:rPr>
            <w:rFonts w:ascii="Times New Roman" w:cs="Times New Roman" w:eastAsia="Times New Roman" w:hAnsi="Times New Roman"/>
            <w:color w:val="081b3a"/>
            <w:sz w:val="26"/>
            <w:szCs w:val="26"/>
            <w:highlight w:val="white"/>
            <w:rtl w:val="0"/>
          </w:rPr>
          <w:t xml:space="preserve"> </w:t>
        </w:r>
        <w:r w:rsidDel="00000000" w:rsidR="00000000" w:rsidRPr="00000000">
          <w:rPr>
            <w:rFonts w:ascii="Times New Roman" w:cs="Times New Roman" w:eastAsia="Times New Roman" w:hAnsi="Times New Roman"/>
            <w:b w:val="1"/>
            <w:sz w:val="26"/>
            <w:szCs w:val="26"/>
            <w:rPrChange w:author="Nguyễn Huy" w:id="1" w:date="2025-05-26T05:05:12Z">
              <w:rPr>
                <w:rFonts w:ascii="Times New Roman" w:cs="Times New Roman" w:eastAsia="Times New Roman" w:hAnsi="Times New Roman"/>
                <w:b w:val="1"/>
                <w:sz w:val="26"/>
                <w:szCs w:val="26"/>
              </w:rPr>
            </w:rPrChange>
          </w:rPr>
          <w:drawing>
            <wp:inline distB="114300" distT="114300" distL="114300" distR="114300">
              <wp:extent cx="5731200" cy="2971800"/>
              <wp:effectExtent b="0" l="0" r="0" t="0"/>
              <wp:docPr id="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2971800"/>
                      </a:xfrm>
                      <a:prstGeom prst="rect"/>
                      <a:ln/>
                    </pic:spPr>
                  </pic:pic>
                </a:graphicData>
              </a:graphic>
            </wp:inline>
          </w:drawing>
        </w:r>
        <w:r w:rsidDel="00000000" w:rsidR="00000000" w:rsidRPr="00000000">
          <w:rPr>
            <w:rtl w:val="0"/>
          </w:rPr>
        </w:r>
      </w:ins>
    </w:p>
    <w:p w:rsidR="00000000" w:rsidDel="00000000" w:rsidP="00000000" w:rsidRDefault="00000000" w:rsidRPr="00000000" w14:paraId="0000005E">
      <w:pPr>
        <w:pBdr>
          <w:top w:color="auto" w:space="0" w:sz="0" w:val="none"/>
          <w:bottom w:color="auto" w:space="0" w:sz="0" w:val="none"/>
          <w:right w:color="auto" w:space="0" w:sz="0" w:val="none"/>
          <w:between w:color="auto" w:space="0" w:sz="0" w:val="none"/>
        </w:pBdr>
        <w:spacing w:after="360" w:line="360" w:lineRule="auto"/>
        <w:ind w:left="0" w:firstLine="0"/>
        <w:rPr>
          <w:ins w:author="Nguyễn Huy" w:id="0" w:date="2025-05-26T05:05:12Z"/>
          <w:rFonts w:ascii="Times New Roman" w:cs="Times New Roman" w:eastAsia="Times New Roman" w:hAnsi="Times New Roman"/>
          <w:b w:val="1"/>
          <w:sz w:val="26"/>
          <w:szCs w:val="26"/>
          <w:rPrChange w:author="Nguyễn Huy" w:id="1" w:date="2025-05-26T05:05:12Z">
            <w:rPr>
              <w:rFonts w:ascii="Times New Roman" w:cs="Times New Roman" w:eastAsia="Times New Roman" w:hAnsi="Times New Roman"/>
              <w:b w:val="1"/>
              <w:sz w:val="26"/>
              <w:szCs w:val="26"/>
            </w:rPr>
          </w:rPrChange>
        </w:rPr>
      </w:pPr>
      <w:ins w:author="Nguyễn Huy" w:id="0" w:date="2025-05-26T05:05:12Z">
        <w:r w:rsidDel="00000000" w:rsidR="00000000" w:rsidRPr="00000000">
          <w:rPr>
            <w:rtl w:val="0"/>
          </w:rPr>
        </w:r>
      </w:ins>
    </w:p>
    <w:p w:rsidR="00000000" w:rsidDel="00000000" w:rsidP="00000000" w:rsidRDefault="00000000" w:rsidRPr="00000000" w14:paraId="0000005F">
      <w:pPr>
        <w:pBdr>
          <w:top w:color="auto" w:space="0" w:sz="0" w:val="none"/>
          <w:bottom w:color="auto" w:space="0" w:sz="0" w:val="none"/>
          <w:right w:color="auto" w:space="0" w:sz="0" w:val="none"/>
          <w:between w:color="auto" w:space="0" w:sz="0" w:val="none"/>
        </w:pBdr>
        <w:spacing w:after="360" w:line="360" w:lineRule="auto"/>
        <w:ind w:left="0" w:firstLine="0"/>
        <w:rPr>
          <w:ins w:author="Nguyễn Huy" w:id="0" w:date="2025-05-26T05:05:12Z"/>
          <w:rFonts w:ascii="Times New Roman" w:cs="Times New Roman" w:eastAsia="Times New Roman" w:hAnsi="Times New Roman"/>
          <w:b w:val="1"/>
          <w:sz w:val="26"/>
          <w:szCs w:val="26"/>
          <w:rPrChange w:author="Nguyễn Huy" w:id="1" w:date="2025-05-26T05:05:12Z">
            <w:rPr>
              <w:rFonts w:ascii="Times New Roman" w:cs="Times New Roman" w:eastAsia="Times New Roman" w:hAnsi="Times New Roman"/>
              <w:color w:val="081b3a"/>
              <w:sz w:val="26"/>
              <w:szCs w:val="26"/>
              <w:highlight w:val="white"/>
            </w:rPr>
          </w:rPrChange>
        </w:rPr>
      </w:pPr>
      <w:ins w:author="Nguyễn Huy" w:id="0" w:date="2025-05-26T05:05:12Z">
        <w:r w:rsidDel="00000000" w:rsidR="00000000" w:rsidRPr="00000000">
          <w:rPr>
            <w:rFonts w:ascii="Times New Roman" w:cs="Times New Roman" w:eastAsia="Times New Roman" w:hAnsi="Times New Roman"/>
            <w:b w:val="1"/>
            <w:sz w:val="26"/>
            <w:szCs w:val="26"/>
            <w:rtl w:val="0"/>
            <w:rPrChange w:author="Nguyễn Huy" w:id="1" w:date="2025-05-26T05:05:12Z">
              <w:rPr>
                <w:rFonts w:ascii="Times New Roman" w:cs="Times New Roman" w:eastAsia="Times New Roman" w:hAnsi="Times New Roman"/>
                <w:b w:val="1"/>
                <w:color w:val="081b3a"/>
                <w:sz w:val="26"/>
                <w:szCs w:val="26"/>
                <w:highlight w:val="white"/>
              </w:rPr>
            </w:rPrChange>
          </w:rPr>
          <w:t xml:space="preserve">3.3.2. Thiết kế CSDL</w:t>
        </w:r>
        <w:r w:rsidDel="00000000" w:rsidR="00000000" w:rsidRPr="00000000">
          <w:rPr>
            <w:rtl w:val="0"/>
          </w:rPr>
        </w:r>
      </w:ins>
    </w:p>
    <w:p w:rsidR="00000000" w:rsidDel="00000000" w:rsidP="00000000" w:rsidRDefault="00000000" w:rsidRPr="00000000" w14:paraId="00000060">
      <w:pPr>
        <w:pBdr>
          <w:top w:color="auto" w:space="0" w:sz="0" w:val="none"/>
          <w:bottom w:color="auto" w:space="0" w:sz="0" w:val="none"/>
          <w:right w:color="auto" w:space="0" w:sz="0" w:val="none"/>
          <w:between w:color="auto" w:space="0" w:sz="0" w:val="none"/>
        </w:pBdr>
        <w:spacing w:after="360" w:line="360" w:lineRule="auto"/>
        <w:ind w:left="0" w:firstLine="0"/>
        <w:rPr>
          <w:ins w:author="Nguyễn Huy" w:id="0" w:date="2025-05-26T05:05:12Z"/>
          <w:rFonts w:ascii="Times New Roman" w:cs="Times New Roman" w:eastAsia="Times New Roman" w:hAnsi="Times New Roman"/>
          <w:color w:val="1b1c1d"/>
          <w:sz w:val="26"/>
          <w:szCs w:val="26"/>
          <w:highlight w:val="white"/>
          <w:rPrChange w:author="Nguyễn Huy" w:id="1" w:date="2025-05-26T05:05:12Z">
            <w:rPr>
              <w:rFonts w:ascii="Times New Roman" w:cs="Times New Roman" w:eastAsia="Times New Roman" w:hAnsi="Times New Roman"/>
              <w:color w:val="081b3a"/>
              <w:sz w:val="26"/>
              <w:szCs w:val="26"/>
              <w:highlight w:val="white"/>
            </w:rPr>
          </w:rPrChange>
        </w:rPr>
      </w:pPr>
      <w:ins w:author="Nguyễn Huy" w:id="0" w:date="2025-05-26T05:05:12Z">
        <w:r w:rsidDel="00000000" w:rsidR="00000000" w:rsidRPr="00000000">
          <w:rPr>
            <w:rFonts w:ascii="Times New Roman" w:cs="Times New Roman" w:eastAsia="Times New Roman" w:hAnsi="Times New Roman"/>
            <w:color w:val="1b1c1d"/>
            <w:sz w:val="26"/>
            <w:szCs w:val="26"/>
            <w:highlight w:val="white"/>
            <w:rPrChange w:author="Nguyễn Huy" w:id="1" w:date="2025-05-26T05:05:12Z">
              <w:rPr>
                <w:rFonts w:ascii="Times New Roman" w:cs="Times New Roman" w:eastAsia="Times New Roman" w:hAnsi="Times New Roman"/>
                <w:color w:val="081b3a"/>
                <w:sz w:val="26"/>
                <w:szCs w:val="26"/>
                <w:highlight w:val="white"/>
              </w:rPr>
            </w:rPrChange>
          </w:rPr>
          <w:drawing>
            <wp:inline distB="114300" distT="114300" distL="114300" distR="114300">
              <wp:extent cx="5731200" cy="6172200"/>
              <wp:effectExtent b="0" l="0" r="0" t="0"/>
              <wp:docPr id="2"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731200" cy="6172200"/>
                      </a:xfrm>
                      <a:prstGeom prst="rect"/>
                      <a:ln/>
                    </pic:spPr>
                  </pic:pic>
                </a:graphicData>
              </a:graphic>
            </wp:inline>
          </w:drawing>
        </w:r>
        <w:r w:rsidDel="00000000" w:rsidR="00000000" w:rsidRPr="00000000">
          <w:rPr>
            <w:rtl w:val="0"/>
          </w:rPr>
        </w:r>
      </w:ins>
    </w:p>
    <w:p w:rsidR="00000000" w:rsidDel="00000000" w:rsidP="00000000" w:rsidRDefault="00000000" w:rsidRPr="00000000" w14:paraId="00000061">
      <w:pPr>
        <w:pBdr>
          <w:top w:color="auto" w:space="0" w:sz="0" w:val="none"/>
          <w:bottom w:color="auto" w:space="0" w:sz="0" w:val="none"/>
          <w:right w:color="auto" w:space="0" w:sz="0" w:val="none"/>
          <w:between w:color="auto" w:space="0" w:sz="0" w:val="none"/>
        </w:pBdr>
        <w:spacing w:after="360" w:line="360" w:lineRule="auto"/>
        <w:ind w:left="0" w:firstLine="0"/>
        <w:rPr>
          <w:ins w:author="Nguyễn Huy" w:id="0" w:date="2025-05-26T05:05:12Z"/>
          <w:rFonts w:ascii="Times New Roman" w:cs="Times New Roman" w:eastAsia="Times New Roman" w:hAnsi="Times New Roman"/>
          <w:color w:val="1b1c1d"/>
          <w:sz w:val="26"/>
          <w:szCs w:val="26"/>
          <w:highlight w:val="white"/>
          <w:rPrChange w:author="Nguyễn Huy" w:id="1" w:date="2025-05-26T05:05:12Z">
            <w:rPr>
              <w:rFonts w:ascii="Times New Roman" w:cs="Times New Roman" w:eastAsia="Times New Roman" w:hAnsi="Times New Roman"/>
              <w:color w:val="081b3a"/>
              <w:sz w:val="26"/>
              <w:szCs w:val="26"/>
              <w:highlight w:val="white"/>
            </w:rPr>
          </w:rPrChange>
        </w:rPr>
      </w:pPr>
      <w:ins w:author="Nguyễn Huy" w:id="0" w:date="2025-05-26T05:05:12Z">
        <w:r w:rsidDel="00000000" w:rsidR="00000000" w:rsidRPr="00000000">
          <w:rPr>
            <w:rFonts w:ascii="Times New Roman" w:cs="Times New Roman" w:eastAsia="Times New Roman" w:hAnsi="Times New Roman"/>
            <w:color w:val="1b1c1d"/>
            <w:sz w:val="26"/>
            <w:szCs w:val="26"/>
            <w:highlight w:val="white"/>
            <w:rtl w:val="0"/>
            <w:rPrChange w:author="Nguyễn Huy" w:id="1" w:date="2025-05-26T05:05:12Z">
              <w:rPr>
                <w:rFonts w:ascii="Times New Roman" w:cs="Times New Roman" w:eastAsia="Times New Roman" w:hAnsi="Times New Roman"/>
                <w:b w:val="1"/>
                <w:color w:val="1b1c1d"/>
                <w:sz w:val="26"/>
                <w:szCs w:val="26"/>
                <w:highlight w:val="white"/>
              </w:rPr>
            </w:rPrChange>
          </w:rPr>
          <w:t xml:space="preserve">3.3.3. </w:t>
        </w:r>
        <w:r w:rsidDel="00000000" w:rsidR="00000000" w:rsidRPr="00000000">
          <w:rPr>
            <w:rFonts w:ascii="Times New Roman" w:cs="Times New Roman" w:eastAsia="Times New Roman" w:hAnsi="Times New Roman"/>
            <w:color w:val="1b1c1d"/>
            <w:sz w:val="26"/>
            <w:szCs w:val="26"/>
            <w:highlight w:val="white"/>
            <w:rtl w:val="0"/>
            <w:rPrChange w:author="Nguyễn Huy" w:id="1" w:date="2025-05-26T05:05:12Z">
              <w:rPr>
                <w:rFonts w:ascii="Times New Roman" w:cs="Times New Roman" w:eastAsia="Times New Roman" w:hAnsi="Times New Roman"/>
                <w:b w:val="1"/>
                <w:color w:val="081b3a"/>
                <w:sz w:val="26"/>
                <w:szCs w:val="26"/>
                <w:highlight w:val="white"/>
              </w:rPr>
            </w:rPrChange>
          </w:rPr>
          <w:t xml:space="preserve">Thiết kế giao diện:</w:t>
        </w:r>
        <w:r w:rsidDel="00000000" w:rsidR="00000000" w:rsidRPr="00000000">
          <w:rPr>
            <w:rFonts w:ascii="Times New Roman" w:cs="Times New Roman" w:eastAsia="Times New Roman" w:hAnsi="Times New Roman"/>
            <w:color w:val="1b1c1d"/>
            <w:sz w:val="26"/>
            <w:szCs w:val="26"/>
            <w:highlight w:val="white"/>
            <w:rtl w:val="0"/>
            <w:rPrChange w:author="Nguyễn Huy" w:id="1" w:date="2025-05-26T05:05:12Z">
              <w:rPr>
                <w:rFonts w:ascii="Times New Roman" w:cs="Times New Roman" w:eastAsia="Times New Roman" w:hAnsi="Times New Roman"/>
                <w:color w:val="081b3a"/>
                <w:sz w:val="26"/>
                <w:szCs w:val="26"/>
                <w:highlight w:val="white"/>
              </w:rPr>
            </w:rPrChange>
          </w:rPr>
          <w:t xml:space="preserve"> </w:t>
        </w:r>
      </w:ins>
    </w:p>
    <w:p w:rsidR="00000000" w:rsidDel="00000000" w:rsidP="00000000" w:rsidRDefault="00000000" w:rsidRPr="00000000" w14:paraId="00000062">
      <w:pPr>
        <w:pBdr>
          <w:top w:color="auto" w:space="0" w:sz="0" w:val="none"/>
          <w:bottom w:color="auto" w:space="0" w:sz="0" w:val="none"/>
          <w:right w:color="auto" w:space="0" w:sz="0" w:val="none"/>
          <w:between w:color="auto" w:space="0" w:sz="0" w:val="none"/>
        </w:pBdr>
        <w:spacing w:after="360" w:line="360" w:lineRule="auto"/>
        <w:ind w:left="0" w:firstLine="0"/>
        <w:rPr>
          <w:ins w:author="Nguyễn Huy" w:id="0" w:date="2025-05-26T05:05:12Z"/>
          <w:rFonts w:ascii="Times New Roman" w:cs="Times New Roman" w:eastAsia="Times New Roman" w:hAnsi="Times New Roman"/>
          <w:color w:val="1b1c1d"/>
          <w:sz w:val="26"/>
          <w:szCs w:val="26"/>
          <w:highlight w:val="white"/>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color w:val="1b1c1d"/>
            <w:sz w:val="26"/>
            <w:szCs w:val="26"/>
            <w:highlight w:val="white"/>
            <w:rtl w:val="0"/>
            <w:rPrChange w:author="Nguyễn Huy" w:id="1" w:date="2025-05-26T05:05:12Z">
              <w:rPr>
                <w:rFonts w:ascii="Times New Roman" w:cs="Times New Roman" w:eastAsia="Times New Roman" w:hAnsi="Times New Roman"/>
                <w:sz w:val="26"/>
                <w:szCs w:val="26"/>
              </w:rPr>
            </w:rPrChange>
          </w:rPr>
          <w:t xml:space="preserve">Giao diện đ</w:t>
        </w:r>
        <w:r w:rsidDel="00000000" w:rsidR="00000000" w:rsidRPr="00000000">
          <w:rPr>
            <w:rFonts w:ascii="Times New Roman" w:cs="Times New Roman" w:eastAsia="Times New Roman" w:hAnsi="Times New Roman"/>
            <w:color w:val="1b1c1d"/>
            <w:sz w:val="26"/>
            <w:szCs w:val="26"/>
            <w:highlight w:val="white"/>
            <w:rtl w:val="0"/>
            <w:rPrChange w:author="Nguyễn Huy" w:id="1" w:date="2025-05-26T05:05:12Z">
              <w:rPr>
                <w:rFonts w:ascii="Times New Roman" w:cs="Times New Roman" w:eastAsia="Times New Roman" w:hAnsi="Times New Roman"/>
                <w:sz w:val="26"/>
                <w:szCs w:val="26"/>
              </w:rPr>
            </w:rPrChange>
          </w:rPr>
          <w:t xml:space="preserve">ăng ký</w:t>
        </w:r>
      </w:ins>
    </w:p>
    <w:p w:rsidR="00000000" w:rsidDel="00000000" w:rsidP="00000000" w:rsidRDefault="00000000" w:rsidRPr="00000000" w14:paraId="00000063">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drawing>
            <wp:inline distB="114300" distT="114300" distL="114300" distR="114300">
              <wp:extent cx="5731200" cy="3429000"/>
              <wp:effectExtent b="0" l="0" r="0" t="0"/>
              <wp:docPr id="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31200" cy="3429000"/>
                      </a:xfrm>
                      <a:prstGeom prst="rect"/>
                      <a:ln/>
                    </pic:spPr>
                  </pic:pic>
                </a:graphicData>
              </a:graphic>
            </wp:inline>
          </w:drawing>
        </w:r>
        <w:r w:rsidDel="00000000" w:rsidR="00000000" w:rsidRPr="00000000">
          <w:rPr>
            <w:rtl w:val="0"/>
          </w:rPr>
        </w:r>
      </w:ins>
    </w:p>
    <w:p w:rsidR="00000000" w:rsidDel="00000000" w:rsidP="00000000" w:rsidRDefault="00000000" w:rsidRPr="00000000" w14:paraId="00000064">
      <w:pPr>
        <w:widowControl w:val="0"/>
        <w:shd w:fill="ffffff" w:val="clear"/>
        <w:spacing w:line="360" w:lineRule="auto"/>
        <w:ind w:right="300"/>
        <w:jc w:val="center"/>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tl w:val="0"/>
          </w:rPr>
        </w:r>
      </w:ins>
    </w:p>
    <w:p w:rsidR="00000000" w:rsidDel="00000000" w:rsidP="00000000" w:rsidRDefault="00000000" w:rsidRPr="00000000" w14:paraId="00000065">
      <w:pPr>
        <w:widowControl w:val="0"/>
        <w:shd w:fill="ffffff" w:val="clear"/>
        <w:spacing w:line="360" w:lineRule="auto"/>
        <w:ind w:right="300"/>
        <w:jc w:val="center"/>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tl w:val="0"/>
          </w:rPr>
        </w:r>
      </w:ins>
    </w:p>
    <w:p w:rsidR="00000000" w:rsidDel="00000000" w:rsidP="00000000" w:rsidRDefault="00000000" w:rsidRPr="00000000" w14:paraId="00000066">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Giao diện đăng nhập</w:t>
        </w:r>
      </w:ins>
    </w:p>
    <w:p w:rsidR="00000000" w:rsidDel="00000000" w:rsidP="00000000" w:rsidRDefault="00000000" w:rsidRPr="00000000" w14:paraId="00000067">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drawing>
            <wp:inline distB="114300" distT="114300" distL="114300" distR="114300">
              <wp:extent cx="5731200" cy="3403600"/>
              <wp:effectExtent b="0" l="0" r="0" t="0"/>
              <wp:docPr id="1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3403600"/>
                      </a:xfrm>
                      <a:prstGeom prst="rect"/>
                      <a:ln/>
                    </pic:spPr>
                  </pic:pic>
                </a:graphicData>
              </a:graphic>
            </wp:inline>
          </w:drawing>
        </w:r>
        <w:r w:rsidDel="00000000" w:rsidR="00000000" w:rsidRPr="00000000">
          <w:rPr>
            <w:rtl w:val="0"/>
          </w:rPr>
        </w:r>
      </w:ins>
    </w:p>
    <w:p w:rsidR="00000000" w:rsidDel="00000000" w:rsidP="00000000" w:rsidRDefault="00000000" w:rsidRPr="00000000" w14:paraId="00000068">
      <w:pPr>
        <w:widowControl w:val="0"/>
        <w:shd w:fill="ffffff" w:val="clear"/>
        <w:spacing w:line="360" w:lineRule="auto"/>
        <w:ind w:right="300"/>
        <w:jc w:val="center"/>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tl w:val="0"/>
          </w:rPr>
        </w:r>
      </w:ins>
    </w:p>
    <w:p w:rsidR="00000000" w:rsidDel="00000000" w:rsidP="00000000" w:rsidRDefault="00000000" w:rsidRPr="00000000" w14:paraId="00000069">
      <w:pPr>
        <w:widowControl w:val="0"/>
        <w:shd w:fill="ffffff" w:val="clear"/>
        <w:spacing w:line="360" w:lineRule="auto"/>
        <w:ind w:right="300"/>
        <w:jc w:val="center"/>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tl w:val="0"/>
          </w:rPr>
        </w:r>
      </w:ins>
    </w:p>
    <w:p w:rsidR="00000000" w:rsidDel="00000000" w:rsidP="00000000" w:rsidRDefault="00000000" w:rsidRPr="00000000" w14:paraId="0000006A">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Giao diện quên mật khẩu</w:t>
        </w:r>
      </w:ins>
    </w:p>
    <w:p w:rsidR="00000000" w:rsidDel="00000000" w:rsidP="00000000" w:rsidRDefault="00000000" w:rsidRPr="00000000" w14:paraId="0000006B">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drawing>
            <wp:inline distB="114300" distT="114300" distL="114300" distR="114300">
              <wp:extent cx="5731200" cy="3429000"/>
              <wp:effectExtent b="0" l="0" r="0" t="0"/>
              <wp:docPr id="13"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31200" cy="3429000"/>
                      </a:xfrm>
                      <a:prstGeom prst="rect"/>
                      <a:ln/>
                    </pic:spPr>
                  </pic:pic>
                </a:graphicData>
              </a:graphic>
            </wp:inline>
          </w:drawing>
        </w:r>
        <w:r w:rsidDel="00000000" w:rsidR="00000000" w:rsidRPr="00000000">
          <w:rPr>
            <w:rtl w:val="0"/>
          </w:rPr>
        </w:r>
      </w:ins>
    </w:p>
    <w:p w:rsidR="00000000" w:rsidDel="00000000" w:rsidP="00000000" w:rsidRDefault="00000000" w:rsidRPr="00000000" w14:paraId="0000006C">
      <w:pPr>
        <w:widowControl w:val="0"/>
        <w:shd w:fill="ffffff" w:val="clear"/>
        <w:spacing w:line="360" w:lineRule="auto"/>
        <w:ind w:right="300"/>
        <w:jc w:val="center"/>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tl w:val="0"/>
          </w:rPr>
        </w:r>
      </w:ins>
    </w:p>
    <w:p w:rsidR="00000000" w:rsidDel="00000000" w:rsidP="00000000" w:rsidRDefault="00000000" w:rsidRPr="00000000" w14:paraId="0000006D">
      <w:pPr>
        <w:widowControl w:val="0"/>
        <w:shd w:fill="ffffff" w:val="clear"/>
        <w:spacing w:line="360" w:lineRule="auto"/>
        <w:ind w:right="300"/>
        <w:jc w:val="center"/>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tl w:val="0"/>
          </w:rPr>
        </w:r>
      </w:ins>
    </w:p>
    <w:p w:rsidR="00000000" w:rsidDel="00000000" w:rsidP="00000000" w:rsidRDefault="00000000" w:rsidRPr="00000000" w14:paraId="0000006E">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Giao diện trang cá nhân</w:t>
        </w:r>
      </w:ins>
    </w:p>
    <w:p w:rsidR="00000000" w:rsidDel="00000000" w:rsidP="00000000" w:rsidRDefault="00000000" w:rsidRPr="00000000" w14:paraId="0000006F">
      <w:pPr>
        <w:widowControl w:val="0"/>
        <w:shd w:fill="ffffff" w:val="clear"/>
        <w:spacing w:line="360" w:lineRule="auto"/>
        <w:ind w:right="300"/>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drawing>
            <wp:inline distB="114300" distT="114300" distL="114300" distR="114300">
              <wp:extent cx="5731200" cy="3365500"/>
              <wp:effectExtent b="0" l="0" r="0" t="0"/>
              <wp:docPr id="1"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3365500"/>
                      </a:xfrm>
                      <a:prstGeom prst="rect"/>
                      <a:ln/>
                    </pic:spPr>
                  </pic:pic>
                </a:graphicData>
              </a:graphic>
            </wp:inline>
          </w:drawing>
        </w:r>
        <w:r w:rsidDel="00000000" w:rsidR="00000000" w:rsidRPr="00000000">
          <w:rPr>
            <w:rtl w:val="0"/>
          </w:rPr>
        </w:r>
      </w:ins>
    </w:p>
    <w:p w:rsidR="00000000" w:rsidDel="00000000" w:rsidP="00000000" w:rsidRDefault="00000000" w:rsidRPr="00000000" w14:paraId="00000070">
      <w:pPr>
        <w:widowControl w:val="0"/>
        <w:shd w:fill="ffffff" w:val="clear"/>
        <w:spacing w:line="360" w:lineRule="auto"/>
        <w:ind w:right="300"/>
        <w:jc w:val="center"/>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tl w:val="0"/>
          </w:rPr>
        </w:r>
      </w:ins>
    </w:p>
    <w:p w:rsidR="00000000" w:rsidDel="00000000" w:rsidP="00000000" w:rsidRDefault="00000000" w:rsidRPr="00000000" w14:paraId="00000071">
      <w:pPr>
        <w:widowControl w:val="0"/>
        <w:shd w:fill="ffffff" w:val="clear"/>
        <w:spacing w:line="360" w:lineRule="auto"/>
        <w:ind w:right="300"/>
        <w:jc w:val="center"/>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tl w:val="0"/>
          </w:rPr>
        </w:r>
      </w:ins>
    </w:p>
    <w:p w:rsidR="00000000" w:rsidDel="00000000" w:rsidP="00000000" w:rsidRDefault="00000000" w:rsidRPr="00000000" w14:paraId="00000072">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Giao diện trang chủ</w:t>
        </w:r>
      </w:ins>
    </w:p>
    <w:p w:rsidR="00000000" w:rsidDel="00000000" w:rsidP="00000000" w:rsidRDefault="00000000" w:rsidRPr="00000000" w14:paraId="00000073">
      <w:pPr>
        <w:widowControl w:val="0"/>
        <w:shd w:fill="ffffff" w:val="clear"/>
        <w:spacing w:line="360" w:lineRule="auto"/>
        <w:ind w:right="300"/>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drawing>
            <wp:inline distB="114300" distT="114300" distL="114300" distR="114300">
              <wp:extent cx="5731200" cy="3378200"/>
              <wp:effectExtent b="0" l="0" r="0" t="0"/>
              <wp:docPr id="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731200" cy="3378200"/>
                      </a:xfrm>
                      <a:prstGeom prst="rect"/>
                      <a:ln/>
                    </pic:spPr>
                  </pic:pic>
                </a:graphicData>
              </a:graphic>
            </wp:inline>
          </w:drawing>
        </w:r>
        <w:r w:rsidDel="00000000" w:rsidR="00000000" w:rsidRPr="00000000">
          <w:rPr>
            <w:rtl w:val="0"/>
          </w:rPr>
        </w:r>
      </w:ins>
    </w:p>
    <w:p w:rsidR="00000000" w:rsidDel="00000000" w:rsidP="00000000" w:rsidRDefault="00000000" w:rsidRPr="00000000" w14:paraId="00000074">
      <w:pPr>
        <w:widowControl w:val="0"/>
        <w:shd w:fill="ffffff" w:val="clear"/>
        <w:spacing w:line="360" w:lineRule="auto"/>
        <w:ind w:right="300"/>
        <w:jc w:val="center"/>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tl w:val="0"/>
          </w:rPr>
        </w:r>
      </w:ins>
    </w:p>
    <w:p w:rsidR="00000000" w:rsidDel="00000000" w:rsidP="00000000" w:rsidRDefault="00000000" w:rsidRPr="00000000" w14:paraId="00000075">
      <w:pPr>
        <w:widowControl w:val="0"/>
        <w:shd w:fill="ffffff" w:val="clear"/>
        <w:spacing w:line="360" w:lineRule="auto"/>
        <w:ind w:right="300"/>
        <w:jc w:val="center"/>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tl w:val="0"/>
          </w:rPr>
        </w:r>
      </w:ins>
    </w:p>
    <w:p w:rsidR="00000000" w:rsidDel="00000000" w:rsidP="00000000" w:rsidRDefault="00000000" w:rsidRPr="00000000" w14:paraId="00000076">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Giao diện quản lý ảnh</w:t>
        </w:r>
      </w:ins>
    </w:p>
    <w:p w:rsidR="00000000" w:rsidDel="00000000" w:rsidP="00000000" w:rsidRDefault="00000000" w:rsidRPr="00000000" w14:paraId="00000077">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drawing>
            <wp:inline distB="114300" distT="114300" distL="114300" distR="114300">
              <wp:extent cx="5731200" cy="3340100"/>
              <wp:effectExtent b="0" l="0" r="0" t="0"/>
              <wp:docPr id="11"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731200" cy="3340100"/>
                      </a:xfrm>
                      <a:prstGeom prst="rect"/>
                      <a:ln/>
                    </pic:spPr>
                  </pic:pic>
                </a:graphicData>
              </a:graphic>
            </wp:inline>
          </w:drawing>
        </w:r>
        <w:r w:rsidDel="00000000" w:rsidR="00000000" w:rsidRPr="00000000">
          <w:rPr>
            <w:rtl w:val="0"/>
          </w:rPr>
        </w:r>
      </w:ins>
    </w:p>
    <w:p w:rsidR="00000000" w:rsidDel="00000000" w:rsidP="00000000" w:rsidRDefault="00000000" w:rsidRPr="00000000" w14:paraId="00000078">
      <w:pPr>
        <w:widowControl w:val="0"/>
        <w:shd w:fill="ffffff" w:val="clear"/>
        <w:spacing w:line="360" w:lineRule="auto"/>
        <w:ind w:right="300"/>
        <w:jc w:val="center"/>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tl w:val="0"/>
          </w:rPr>
        </w:r>
      </w:ins>
    </w:p>
    <w:p w:rsidR="00000000" w:rsidDel="00000000" w:rsidP="00000000" w:rsidRDefault="00000000" w:rsidRPr="00000000" w14:paraId="00000079">
      <w:pPr>
        <w:widowControl w:val="0"/>
        <w:shd w:fill="ffffff" w:val="clear"/>
        <w:spacing w:line="360" w:lineRule="auto"/>
        <w:ind w:right="300"/>
        <w:jc w:val="center"/>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tl w:val="0"/>
          </w:rPr>
        </w:r>
      </w:ins>
    </w:p>
    <w:p w:rsidR="00000000" w:rsidDel="00000000" w:rsidP="00000000" w:rsidRDefault="00000000" w:rsidRPr="00000000" w14:paraId="0000007A">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Giao diện  quản lý album</w:t>
        </w:r>
      </w:ins>
    </w:p>
    <w:p w:rsidR="00000000" w:rsidDel="00000000" w:rsidP="00000000" w:rsidRDefault="00000000" w:rsidRPr="00000000" w14:paraId="0000007B">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drawing>
            <wp:inline distB="114300" distT="114300" distL="114300" distR="114300">
              <wp:extent cx="5731200" cy="3378200"/>
              <wp:effectExtent b="0" l="0" r="0" t="0"/>
              <wp:docPr id="7"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200" cy="3378200"/>
                      </a:xfrm>
                      <a:prstGeom prst="rect"/>
                      <a:ln/>
                    </pic:spPr>
                  </pic:pic>
                </a:graphicData>
              </a:graphic>
            </wp:inline>
          </w:drawing>
        </w:r>
        <w:r w:rsidDel="00000000" w:rsidR="00000000" w:rsidRPr="00000000">
          <w:rPr>
            <w:rtl w:val="0"/>
          </w:rPr>
        </w:r>
      </w:ins>
    </w:p>
    <w:p w:rsidR="00000000" w:rsidDel="00000000" w:rsidP="00000000" w:rsidRDefault="00000000" w:rsidRPr="00000000" w14:paraId="0000007C">
      <w:pPr>
        <w:widowControl w:val="0"/>
        <w:shd w:fill="ffffff" w:val="clear"/>
        <w:spacing w:line="360" w:lineRule="auto"/>
        <w:ind w:right="300"/>
        <w:jc w:val="center"/>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tl w:val="0"/>
          </w:rPr>
        </w:r>
      </w:ins>
    </w:p>
    <w:p w:rsidR="00000000" w:rsidDel="00000000" w:rsidP="00000000" w:rsidRDefault="00000000" w:rsidRPr="00000000" w14:paraId="0000007D">
      <w:pPr>
        <w:widowControl w:val="0"/>
        <w:shd w:fill="ffffff" w:val="clear"/>
        <w:spacing w:line="360" w:lineRule="auto"/>
        <w:ind w:right="300"/>
        <w:jc w:val="center"/>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tl w:val="0"/>
          </w:rPr>
        </w:r>
      </w:ins>
    </w:p>
    <w:p w:rsidR="00000000" w:rsidDel="00000000" w:rsidP="00000000" w:rsidRDefault="00000000" w:rsidRPr="00000000" w14:paraId="0000007E">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Giao diện quản lý thùng rác</w:t>
        </w:r>
      </w:ins>
    </w:p>
    <w:p w:rsidR="00000000" w:rsidDel="00000000" w:rsidP="00000000" w:rsidRDefault="00000000" w:rsidRPr="00000000" w14:paraId="0000007F">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drawing>
            <wp:inline distB="114300" distT="114300" distL="114300" distR="114300">
              <wp:extent cx="5731200" cy="3365500"/>
              <wp:effectExtent b="0" l="0" r="0" t="0"/>
              <wp:docPr id="3"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731200" cy="3365500"/>
                      </a:xfrm>
                      <a:prstGeom prst="rect"/>
                      <a:ln/>
                    </pic:spPr>
                  </pic:pic>
                </a:graphicData>
              </a:graphic>
            </wp:inline>
          </w:drawing>
        </w:r>
        <w:r w:rsidDel="00000000" w:rsidR="00000000" w:rsidRPr="00000000">
          <w:rPr>
            <w:rtl w:val="0"/>
          </w:rPr>
        </w:r>
      </w:ins>
    </w:p>
    <w:p w:rsidR="00000000" w:rsidDel="00000000" w:rsidP="00000000" w:rsidRDefault="00000000" w:rsidRPr="00000000" w14:paraId="00000080">
      <w:pPr>
        <w:widowControl w:val="0"/>
        <w:shd w:fill="ffffff" w:val="clear"/>
        <w:spacing w:line="360" w:lineRule="auto"/>
        <w:ind w:right="300"/>
        <w:jc w:val="center"/>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tl w:val="0"/>
          </w:rPr>
        </w:r>
      </w:ins>
    </w:p>
    <w:p w:rsidR="00000000" w:rsidDel="00000000" w:rsidP="00000000" w:rsidRDefault="00000000" w:rsidRPr="00000000" w14:paraId="00000081">
      <w:pPr>
        <w:widowControl w:val="0"/>
        <w:shd w:fill="ffffff" w:val="clear"/>
        <w:spacing w:line="360" w:lineRule="auto"/>
        <w:ind w:right="300"/>
        <w:jc w:val="center"/>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tl w:val="0"/>
          </w:rPr>
        </w:r>
      </w:ins>
    </w:p>
    <w:p w:rsidR="00000000" w:rsidDel="00000000" w:rsidP="00000000" w:rsidRDefault="00000000" w:rsidRPr="00000000" w14:paraId="00000082">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Giao diện tương tác cộng đồng</w:t>
        </w:r>
      </w:ins>
    </w:p>
    <w:p w:rsidR="00000000" w:rsidDel="00000000" w:rsidP="00000000" w:rsidRDefault="00000000" w:rsidRPr="00000000" w14:paraId="00000083">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drawing>
            <wp:inline distB="114300" distT="114300" distL="114300" distR="114300">
              <wp:extent cx="5731200" cy="3276600"/>
              <wp:effectExtent b="0" l="0" r="0" t="0"/>
              <wp:docPr id="6"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31200" cy="3276600"/>
                      </a:xfrm>
                      <a:prstGeom prst="rect"/>
                      <a:ln/>
                    </pic:spPr>
                  </pic:pic>
                </a:graphicData>
              </a:graphic>
            </wp:inline>
          </w:drawing>
        </w:r>
        <w:r w:rsidDel="00000000" w:rsidR="00000000" w:rsidRPr="00000000">
          <w:rPr>
            <w:rtl w:val="0"/>
          </w:rPr>
        </w:r>
      </w:ins>
    </w:p>
    <w:p w:rsidR="00000000" w:rsidDel="00000000" w:rsidP="00000000" w:rsidRDefault="00000000" w:rsidRPr="00000000" w14:paraId="00000084">
      <w:pPr>
        <w:widowControl w:val="0"/>
        <w:shd w:fill="ffffff" w:val="clear"/>
        <w:spacing w:line="360" w:lineRule="auto"/>
        <w:ind w:right="300"/>
        <w:jc w:val="center"/>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tl w:val="0"/>
          </w:rPr>
        </w:r>
      </w:ins>
    </w:p>
    <w:p w:rsidR="00000000" w:rsidDel="00000000" w:rsidP="00000000" w:rsidRDefault="00000000" w:rsidRPr="00000000" w14:paraId="00000085">
      <w:pPr>
        <w:widowControl w:val="0"/>
        <w:shd w:fill="ffffff" w:val="clear"/>
        <w:spacing w:line="360" w:lineRule="auto"/>
        <w:ind w:right="300"/>
        <w:jc w:val="center"/>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tl w:val="0"/>
          </w:rPr>
        </w:r>
      </w:ins>
    </w:p>
    <w:p w:rsidR="00000000" w:rsidDel="00000000" w:rsidP="00000000" w:rsidRDefault="00000000" w:rsidRPr="00000000" w14:paraId="00000086">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Giao diện thông báo</w:t>
        </w:r>
      </w:ins>
    </w:p>
    <w:p w:rsidR="00000000" w:rsidDel="00000000" w:rsidP="00000000" w:rsidRDefault="00000000" w:rsidRPr="00000000" w14:paraId="00000087">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drawing>
            <wp:inline distB="114300" distT="114300" distL="114300" distR="114300">
              <wp:extent cx="5731200" cy="3098800"/>
              <wp:effectExtent b="0" l="0" r="0" t="0"/>
              <wp:docPr id="12"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731200" cy="3098800"/>
                      </a:xfrm>
                      <a:prstGeom prst="rect"/>
                      <a:ln/>
                    </pic:spPr>
                  </pic:pic>
                </a:graphicData>
              </a:graphic>
            </wp:inline>
          </w:drawing>
        </w:r>
        <w:r w:rsidDel="00000000" w:rsidR="00000000" w:rsidRPr="00000000">
          <w:rPr>
            <w:rtl w:val="0"/>
          </w:rPr>
        </w:r>
      </w:ins>
    </w:p>
    <w:p w:rsidR="00000000" w:rsidDel="00000000" w:rsidP="00000000" w:rsidRDefault="00000000" w:rsidRPr="00000000" w14:paraId="00000088">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tl w:val="0"/>
          </w:rPr>
        </w:r>
      </w:ins>
    </w:p>
    <w:p w:rsidR="00000000" w:rsidDel="00000000" w:rsidP="00000000" w:rsidRDefault="00000000" w:rsidRPr="00000000" w14:paraId="00000089">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Giao diện tìm kiếm thông thường/AI</w:t>
        </w:r>
      </w:ins>
    </w:p>
    <w:p w:rsidR="00000000" w:rsidDel="00000000" w:rsidP="00000000" w:rsidRDefault="00000000" w:rsidRPr="00000000" w14:paraId="0000008A">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drawing>
            <wp:inline distB="114300" distT="114300" distL="114300" distR="114300">
              <wp:extent cx="5731200" cy="3352800"/>
              <wp:effectExtent b="0" l="0" r="0" t="0"/>
              <wp:docPr id="1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3352800"/>
                      </a:xfrm>
                      <a:prstGeom prst="rect"/>
                      <a:ln/>
                    </pic:spPr>
                  </pic:pic>
                </a:graphicData>
              </a:graphic>
            </wp:inline>
          </w:drawing>
        </w:r>
        <w:r w:rsidDel="00000000" w:rsidR="00000000" w:rsidRPr="00000000">
          <w:rPr>
            <w:rtl w:val="0"/>
          </w:rPr>
        </w:r>
      </w:ins>
    </w:p>
    <w:p w:rsidR="00000000" w:rsidDel="00000000" w:rsidP="00000000" w:rsidRDefault="00000000" w:rsidRPr="00000000" w14:paraId="0000008B">
      <w:pPr>
        <w:widowControl w:val="0"/>
        <w:shd w:fill="ffffff" w:val="clear"/>
        <w:spacing w:line="360" w:lineRule="auto"/>
        <w:ind w:right="300"/>
        <w:jc w:val="center"/>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tl w:val="0"/>
          </w:rPr>
        </w:r>
      </w:ins>
    </w:p>
    <w:p w:rsidR="00000000" w:rsidDel="00000000" w:rsidP="00000000" w:rsidRDefault="00000000" w:rsidRPr="00000000" w14:paraId="0000008C">
      <w:pPr>
        <w:widowControl w:val="0"/>
        <w:shd w:fill="ffffff" w:val="clear"/>
        <w:spacing w:line="360" w:lineRule="auto"/>
        <w:ind w:right="300"/>
        <w:jc w:val="center"/>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tl w:val="0"/>
          </w:rPr>
        </w:r>
      </w:ins>
    </w:p>
    <w:p w:rsidR="00000000" w:rsidDel="00000000" w:rsidP="00000000" w:rsidRDefault="00000000" w:rsidRPr="00000000" w14:paraId="0000008D">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drawing>
            <wp:inline distB="114300" distT="114300" distL="114300" distR="114300">
              <wp:extent cx="5731200" cy="2844800"/>
              <wp:effectExtent b="0" l="0" r="0" t="0"/>
              <wp:docPr id="15"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200" cy="2844800"/>
                      </a:xfrm>
                      <a:prstGeom prst="rect"/>
                      <a:ln/>
                    </pic:spPr>
                  </pic:pic>
                </a:graphicData>
              </a:graphic>
            </wp:inline>
          </w:drawing>
        </w:r>
        <w:r w:rsidDel="00000000" w:rsidR="00000000" w:rsidRPr="00000000">
          <w:rPr>
            <w:rtl w:val="0"/>
          </w:rPr>
        </w:r>
      </w:ins>
    </w:p>
    <w:p w:rsidR="00000000" w:rsidDel="00000000" w:rsidP="00000000" w:rsidRDefault="00000000" w:rsidRPr="00000000" w14:paraId="0000008E">
      <w:pPr>
        <w:widowControl w:val="0"/>
        <w:shd w:fill="ffffff" w:val="clear"/>
        <w:spacing w:line="360" w:lineRule="auto"/>
        <w:ind w:right="300"/>
        <w:jc w:val="left"/>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tl w:val="0"/>
          </w:rPr>
        </w:r>
      </w:ins>
    </w:p>
    <w:p w:rsidR="00000000" w:rsidDel="00000000" w:rsidP="00000000" w:rsidRDefault="00000000" w:rsidRPr="00000000" w14:paraId="0000008F">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Giao diện quản lý lịch sử tìm kiếm</w:t>
        </w:r>
      </w:ins>
    </w:p>
    <w:p w:rsidR="00000000" w:rsidDel="00000000" w:rsidP="00000000" w:rsidRDefault="00000000" w:rsidRPr="00000000" w14:paraId="00000090">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drawing>
            <wp:inline distB="114300" distT="114300" distL="114300" distR="114300">
              <wp:extent cx="5731200" cy="3352800"/>
              <wp:effectExtent b="0" l="0" r="0" t="0"/>
              <wp:docPr id="1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3352800"/>
                      </a:xfrm>
                      <a:prstGeom prst="rect"/>
                      <a:ln/>
                    </pic:spPr>
                  </pic:pic>
                </a:graphicData>
              </a:graphic>
            </wp:inline>
          </w:drawing>
        </w:r>
        <w:r w:rsidDel="00000000" w:rsidR="00000000" w:rsidRPr="00000000">
          <w:rPr>
            <w:rtl w:val="0"/>
          </w:rPr>
        </w:r>
      </w:ins>
    </w:p>
    <w:p w:rsidR="00000000" w:rsidDel="00000000" w:rsidP="00000000" w:rsidRDefault="00000000" w:rsidRPr="00000000" w14:paraId="00000091">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tl w:val="0"/>
          </w:rPr>
        </w:r>
      </w:ins>
    </w:p>
    <w:p w:rsidR="00000000" w:rsidDel="00000000" w:rsidP="00000000" w:rsidRDefault="00000000" w:rsidRPr="00000000" w14:paraId="00000092">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Giao diện q</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uản lý thông tin chung</w:t>
        </w:r>
      </w:ins>
    </w:p>
    <w:p w:rsidR="00000000" w:rsidDel="00000000" w:rsidP="00000000" w:rsidRDefault="00000000" w:rsidRPr="00000000" w14:paraId="00000093">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drawing>
            <wp:inline distB="114300" distT="114300" distL="114300" distR="114300">
              <wp:extent cx="5731200" cy="3327400"/>
              <wp:effectExtent b="0" l="0" r="0" t="0"/>
              <wp:docPr id="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731200" cy="3327400"/>
                      </a:xfrm>
                      <a:prstGeom prst="rect"/>
                      <a:ln/>
                    </pic:spPr>
                  </pic:pic>
                </a:graphicData>
              </a:graphic>
            </wp:inline>
          </w:drawing>
        </w:r>
        <w:r w:rsidDel="00000000" w:rsidR="00000000" w:rsidRPr="00000000">
          <w:rPr>
            <w:rtl w:val="0"/>
          </w:rPr>
        </w:r>
      </w:ins>
    </w:p>
    <w:p w:rsidR="00000000" w:rsidDel="00000000" w:rsidP="00000000" w:rsidRDefault="00000000" w:rsidRPr="00000000" w14:paraId="00000094">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drawing>
            <wp:inline distB="114300" distT="114300" distL="114300" distR="114300">
              <wp:extent cx="5731200" cy="3429000"/>
              <wp:effectExtent b="0" l="0" r="0" t="0"/>
              <wp:docPr id="16"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731200" cy="3429000"/>
                      </a:xfrm>
                      <a:prstGeom prst="rect"/>
                      <a:ln/>
                    </pic:spPr>
                  </pic:pic>
                </a:graphicData>
              </a:graphic>
            </wp:inline>
          </w:drawing>
        </w:r>
        <w:r w:rsidDel="00000000" w:rsidR="00000000" w:rsidRPr="00000000">
          <w:rPr>
            <w:rtl w:val="0"/>
          </w:rPr>
        </w:r>
      </w:ins>
    </w:p>
    <w:p w:rsidR="00000000" w:rsidDel="00000000" w:rsidP="00000000" w:rsidRDefault="00000000" w:rsidRPr="00000000" w14:paraId="00000095">
      <w:pPr>
        <w:widowControl w:val="0"/>
        <w:shd w:fill="ffffff" w:val="clear"/>
        <w:spacing w:line="360" w:lineRule="auto"/>
        <w:ind w:right="300"/>
        <w:jc w:val="left"/>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tl w:val="0"/>
          </w:rPr>
        </w:r>
      </w:ins>
    </w:p>
    <w:p w:rsidR="00000000" w:rsidDel="00000000" w:rsidP="00000000" w:rsidRDefault="00000000" w:rsidRPr="00000000" w14:paraId="00000096">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tl w:val="0"/>
          </w:rPr>
        </w:r>
      </w:ins>
    </w:p>
    <w:p w:rsidR="00000000" w:rsidDel="00000000" w:rsidP="00000000" w:rsidRDefault="00000000" w:rsidRPr="00000000" w14:paraId="00000097">
      <w:pPr>
        <w:widowControl w:val="0"/>
        <w:shd w:fill="ffffff" w:val="clear"/>
        <w:spacing w:line="360" w:lineRule="auto"/>
        <w:ind w:right="300"/>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drawing>
            <wp:inline distB="114300" distT="114300" distL="114300" distR="114300">
              <wp:extent cx="5731200" cy="3416300"/>
              <wp:effectExtent b="0" l="0" r="0" t="0"/>
              <wp:docPr id="10"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731200" cy="3416300"/>
                      </a:xfrm>
                      <a:prstGeom prst="rect"/>
                      <a:ln/>
                    </pic:spPr>
                  </pic:pic>
                </a:graphicData>
              </a:graphic>
            </wp:inline>
          </w:drawing>
        </w:r>
        <w:r w:rsidDel="00000000" w:rsidR="00000000" w:rsidRPr="00000000">
          <w:rPr>
            <w:rtl w:val="0"/>
          </w:rPr>
        </w:r>
      </w:ins>
    </w:p>
    <w:p w:rsidR="00000000" w:rsidDel="00000000" w:rsidP="00000000" w:rsidRDefault="00000000" w:rsidRPr="00000000" w14:paraId="0000009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color w:val="1b1c1d"/>
              <w:sz w:val="30"/>
              <w:szCs w:val="30"/>
              <w:highlight w:val="white"/>
            </w:rPr>
          </w:rPrChange>
        </w:rPr>
      </w:pPr>
      <w:ins w:author="Nguyễn Huy" w:id="0" w:date="2025-05-26T05:05:12Z">
        <w:bookmarkStart w:colFirst="0" w:colLast="0" w:name="_yiocg2e9np3z" w:id="13"/>
        <w:bookmarkEnd w:id="13"/>
        <w:r w:rsidDel="00000000" w:rsidR="00000000" w:rsidRPr="00000000">
          <w:rPr>
            <w:rtl w:val="0"/>
          </w:rPr>
        </w:r>
      </w:ins>
    </w:p>
    <w:p w:rsidR="00000000" w:rsidDel="00000000" w:rsidP="00000000" w:rsidRDefault="00000000" w:rsidRPr="00000000" w14:paraId="0000009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color w:val="081b3a"/>
              <w:sz w:val="24"/>
              <w:szCs w:val="24"/>
              <w:highlight w:val="white"/>
            </w:rPr>
          </w:rPrChange>
        </w:rPr>
      </w:pPr>
      <w:ins w:author="Nguyễn Huy" w:id="0" w:date="2025-05-26T05:05:12Z">
        <w:bookmarkStart w:colFirst="0" w:colLast="0" w:name="_wj987n9rrskg" w:id="14"/>
        <w:bookmarkEnd w:id="14"/>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color w:val="081b3a"/>
                <w:sz w:val="24"/>
                <w:szCs w:val="24"/>
                <w:highlight w:val="white"/>
              </w:rPr>
            </w:rPrChange>
          </w:rPr>
          <w:t xml:space="preserve">4. CÔNG CỤ VÀ CÔNG NGHỆ SỬ DỤNG</w:t>
        </w:r>
      </w:ins>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pacing w:after="12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color w:val="081b3a"/>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color w:val="081b3a"/>
                <w:sz w:val="26"/>
                <w:szCs w:val="26"/>
                <w:highlight w:val="white"/>
              </w:rPr>
            </w:rPrChange>
          </w:rPr>
          <w:t xml:space="preserve">Các công cụ và công nghệ chính được sử dụng trong quá trình phát triển đề tài bao gồm:</w:t>
        </w:r>
      </w:ins>
    </w:p>
    <w:p w:rsidR="00000000" w:rsidDel="00000000" w:rsidP="00000000" w:rsidRDefault="00000000" w:rsidRPr="00000000" w14:paraId="0000009B">
      <w:pPr>
        <w:numPr>
          <w:ilvl w:val="0"/>
          <w:numId w:val="12"/>
        </w:numPr>
        <w:pBdr>
          <w:top w:color="auto" w:space="0" w:sz="0" w:val="none"/>
          <w:bottom w:color="auto" w:space="0" w:sz="0" w:val="none"/>
          <w:right w:color="auto" w:space="0" w:sz="0" w:val="none"/>
          <w:between w:color="auto" w:space="0" w:sz="0" w:val="none"/>
        </w:pBdr>
        <w:spacing w:after="0" w:afterAutospacing="0" w:line="360" w:lineRule="auto"/>
        <w:ind w:left="720" w:hanging="360"/>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color w:val="081b3a"/>
                <w:sz w:val="26"/>
                <w:szCs w:val="26"/>
                <w:highlight w:val="white"/>
              </w:rPr>
            </w:rPrChange>
          </w:rPr>
          <w:t xml:space="preserve">Ngôn ngữ lập trình: </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color w:val="1b1c1d"/>
                <w:sz w:val="26"/>
                <w:szCs w:val="26"/>
                <w:highlight w:val="white"/>
              </w:rPr>
            </w:rPrChange>
          </w:rPr>
          <w:t xml:space="preserve">Python</w:t>
        </w:r>
      </w:ins>
    </w:p>
    <w:p w:rsidR="00000000" w:rsidDel="00000000" w:rsidP="00000000" w:rsidRDefault="00000000" w:rsidRPr="00000000" w14:paraId="0000009C">
      <w:pPr>
        <w:numPr>
          <w:ilvl w:val="0"/>
          <w:numId w:val="12"/>
        </w:numPr>
        <w:pBdr>
          <w:top w:color="auto" w:space="0" w:sz="0" w:val="none"/>
          <w:bottom w:color="auto" w:space="0" w:sz="0" w:val="none"/>
          <w:right w:color="auto" w:space="0" w:sz="0" w:val="none"/>
          <w:between w:color="auto" w:space="0" w:sz="0" w:val="none"/>
        </w:pBdr>
        <w:spacing w:after="0" w:afterAutospacing="0" w:line="360" w:lineRule="auto"/>
        <w:ind w:left="720" w:hanging="360"/>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color w:val="081b3a"/>
                <w:sz w:val="26"/>
                <w:szCs w:val="26"/>
                <w:highlight w:val="white"/>
              </w:rPr>
            </w:rPrChange>
          </w:rPr>
          <w:t xml:space="preserve">Framework: </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color w:val="1b1c1d"/>
                <w:sz w:val="26"/>
                <w:szCs w:val="26"/>
                <w:highlight w:val="white"/>
              </w:rPr>
            </w:rPrChange>
          </w:rPr>
          <w:t xml:space="preserve">Django</w:t>
        </w:r>
      </w:ins>
    </w:p>
    <w:p w:rsidR="00000000" w:rsidDel="00000000" w:rsidP="00000000" w:rsidRDefault="00000000" w:rsidRPr="00000000" w14:paraId="0000009D">
      <w:pPr>
        <w:numPr>
          <w:ilvl w:val="0"/>
          <w:numId w:val="12"/>
        </w:numPr>
        <w:pBdr>
          <w:top w:color="auto" w:space="0" w:sz="0" w:val="none"/>
          <w:bottom w:color="auto" w:space="0" w:sz="0" w:val="none"/>
          <w:right w:color="auto" w:space="0" w:sz="0" w:val="none"/>
          <w:between w:color="auto" w:space="0" w:sz="0" w:val="none"/>
        </w:pBdr>
        <w:spacing w:after="0" w:afterAutospacing="0" w:line="360" w:lineRule="auto"/>
        <w:ind w:left="720" w:hanging="360"/>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color w:val="081b3a"/>
                <w:sz w:val="26"/>
                <w:szCs w:val="26"/>
                <w:highlight w:val="white"/>
              </w:rPr>
            </w:rPrChange>
          </w:rPr>
          <w:t xml:space="preserve">Cơ sở dữ liệu: </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color w:val="1b1c1d"/>
                <w:sz w:val="26"/>
                <w:szCs w:val="26"/>
                <w:highlight w:val="white"/>
              </w:rPr>
            </w:rPrChange>
          </w:rPr>
          <w:t xml:space="preserve">PostgreSQL</w:t>
        </w:r>
      </w:ins>
    </w:p>
    <w:p w:rsidR="00000000" w:rsidDel="00000000" w:rsidP="00000000" w:rsidRDefault="00000000" w:rsidRPr="00000000" w14:paraId="0000009E">
      <w:pPr>
        <w:numPr>
          <w:ilvl w:val="0"/>
          <w:numId w:val="12"/>
        </w:numPr>
        <w:pBdr>
          <w:top w:color="auto" w:space="0" w:sz="0" w:val="none"/>
          <w:bottom w:color="auto" w:space="0" w:sz="0" w:val="none"/>
          <w:right w:color="auto" w:space="0" w:sz="0" w:val="none"/>
          <w:between w:color="auto" w:space="0" w:sz="0" w:val="none"/>
        </w:pBdr>
        <w:spacing w:after="360" w:line="360" w:lineRule="auto"/>
        <w:ind w:left="720" w:hanging="360"/>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color w:val="081b3a"/>
                <w:sz w:val="26"/>
                <w:szCs w:val="26"/>
                <w:highlight w:val="white"/>
              </w:rPr>
            </w:rPrChange>
          </w:rPr>
          <w:t xml:space="preserve">IDE: Visual Studio Code</w:t>
        </w:r>
      </w:ins>
    </w:p>
    <w:p w:rsidR="00000000" w:rsidDel="00000000" w:rsidP="00000000" w:rsidRDefault="00000000" w:rsidRPr="00000000" w14:paraId="0000009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color w:val="081b3a"/>
              <w:sz w:val="24"/>
              <w:szCs w:val="24"/>
              <w:highlight w:val="white"/>
            </w:rPr>
          </w:rPrChange>
        </w:rPr>
      </w:pPr>
      <w:ins w:author="Nguyễn Huy" w:id="0" w:date="2025-05-26T05:05:12Z">
        <w:bookmarkStart w:colFirst="0" w:colLast="0" w:name="_820qmopfs0sj" w:id="15"/>
        <w:bookmarkEnd w:id="15"/>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color w:val="081b3a"/>
                <w:sz w:val="24"/>
                <w:szCs w:val="24"/>
                <w:highlight w:val="white"/>
              </w:rPr>
            </w:rPrChange>
          </w:rPr>
          <w:t xml:space="preserve">5. TRIỂN KHAI</w:t>
        </w:r>
      </w:ins>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Ứng dụng </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highlight w:val="white"/>
              </w:rPr>
            </w:rPrChange>
          </w:rPr>
          <w:t xml:space="preserve">Memories-Keeping</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 được xây dựng trên nền tảng Django, sử dụng cơ sở dữ liệu PostgreSQL và tích hợp trí tuệ nhân tạo thông qua mô hình OpenCLIP (ViT-L-14) cùng thư viện FAISS để hỗ trợ tìm kiếm ảnh thông minh. Người dùng có thể triển khai ứng dụng theo hai cách: cài đặt thủ công (local) hoặc sử dụng Docker.</w:t>
        </w:r>
      </w:ins>
    </w:p>
    <w:p w:rsidR="00000000" w:rsidDel="00000000" w:rsidP="00000000" w:rsidRDefault="00000000" w:rsidRPr="00000000" w14:paraId="000000A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28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color w:val="000000"/>
              <w:sz w:val="26"/>
              <w:szCs w:val="26"/>
              <w:highlight w:val="white"/>
            </w:rPr>
          </w:rPrChange>
        </w:rPr>
      </w:pPr>
      <w:ins w:author="Nguyễn Huy" w:id="0" w:date="2025-05-26T05:05:12Z">
        <w:bookmarkStart w:colFirst="0" w:colLast="0" w:name="_oft197fpgn4s" w:id="16"/>
        <w:bookmarkEnd w:id="16"/>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color w:val="000000"/>
                <w:sz w:val="26"/>
                <w:szCs w:val="26"/>
                <w:highlight w:val="white"/>
              </w:rPr>
            </w:rPrChange>
          </w:rPr>
          <w:t xml:space="preserve">1. Yêu cầu hệ thống</w:t>
        </w:r>
      </w:ins>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Để có thể cài đặt và chạy ứng dụng, người dùng cần chuẩn bị các thành phần sau:</w:t>
        </w:r>
      </w:ins>
    </w:p>
    <w:p w:rsidR="00000000" w:rsidDel="00000000" w:rsidP="00000000" w:rsidRDefault="00000000" w:rsidRPr="00000000" w14:paraId="000000A3">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before="240" w:line="360" w:lineRule="auto"/>
        <w:ind w:left="720" w:hanging="360"/>
        <w:rPr>
          <w:ins w:author="Nguyễn Huy" w:id="0" w:date="2025-05-26T05:05:12Z"/>
          <w:rFonts w:ascii="Times New Roman" w:cs="Times New Roman" w:eastAsia="Times New Roman" w:hAnsi="Times New Roman"/>
          <w:sz w:val="26"/>
          <w:szCs w:val="26"/>
          <w:highlight w:val="whit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Python phiên bản 3.8 trở lên</w:t>
        </w:r>
      </w:ins>
    </w:p>
    <w:p w:rsidR="00000000" w:rsidDel="00000000" w:rsidP="00000000" w:rsidRDefault="00000000" w:rsidRPr="00000000" w14:paraId="000000A4">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ins w:author="Nguyễn Huy" w:id="0" w:date="2025-05-26T05:05:12Z"/>
          <w:rFonts w:ascii="Times New Roman" w:cs="Times New Roman" w:eastAsia="Times New Roman" w:hAnsi="Times New Roman"/>
          <w:sz w:val="26"/>
          <w:szCs w:val="26"/>
          <w:highlight w:val="whit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Git để tải mã nguồn</w:t>
        </w:r>
      </w:ins>
    </w:p>
    <w:p w:rsidR="00000000" w:rsidDel="00000000" w:rsidP="00000000" w:rsidRDefault="00000000" w:rsidRPr="00000000" w14:paraId="000000A5">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ins w:author="Nguyễn Huy" w:id="0" w:date="2025-05-26T05:05:12Z"/>
          <w:rFonts w:ascii="Times New Roman" w:cs="Times New Roman" w:eastAsia="Times New Roman" w:hAnsi="Times New Roman"/>
          <w:sz w:val="26"/>
          <w:szCs w:val="26"/>
          <w:highlight w:val="whit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PostgreSQL (nếu không sử dụng Docker)</w:t>
        </w:r>
      </w:ins>
    </w:p>
    <w:p w:rsidR="00000000" w:rsidDel="00000000" w:rsidP="00000000" w:rsidRDefault="00000000" w:rsidRPr="00000000" w14:paraId="000000A6">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ins w:author="Nguyễn Huy" w:id="0" w:date="2025-05-26T05:05:12Z"/>
          <w:rFonts w:ascii="Times New Roman" w:cs="Times New Roman" w:eastAsia="Times New Roman" w:hAnsi="Times New Roman"/>
          <w:sz w:val="26"/>
          <w:szCs w:val="26"/>
          <w:highlight w:val="whit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Docker và Docker Compose (nếu muốn triển khai bằng container)</w:t>
        </w:r>
      </w:ins>
    </w:p>
    <w:p w:rsidR="00000000" w:rsidDel="00000000" w:rsidP="00000000" w:rsidRDefault="00000000" w:rsidRPr="00000000" w14:paraId="000000A7">
      <w:pPr>
        <w:numPr>
          <w:ilvl w:val="0"/>
          <w:numId w:val="1"/>
        </w:numPr>
        <w:pBdr>
          <w:top w:color="auto" w:space="0" w:sz="0" w:val="none"/>
          <w:left w:color="auto" w:space="0" w:sz="0" w:val="none"/>
          <w:bottom w:color="auto" w:space="0" w:sz="0" w:val="none"/>
          <w:right w:color="auto" w:space="0" w:sz="0" w:val="none"/>
          <w:between w:color="auto" w:space="0" w:sz="0" w:val="none"/>
        </w:pBdr>
        <w:spacing w:after="240" w:before="0" w:beforeAutospacing="0" w:line="360" w:lineRule="auto"/>
        <w:ind w:left="720" w:hanging="360"/>
        <w:rPr>
          <w:ins w:author="Nguyễn Huy" w:id="0" w:date="2025-05-26T05:05:12Z"/>
          <w:rFonts w:ascii="Times New Roman" w:cs="Times New Roman" w:eastAsia="Times New Roman" w:hAnsi="Times New Roman"/>
          <w:sz w:val="26"/>
          <w:szCs w:val="26"/>
          <w:highlight w:val="whit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Trình quản lý thư viện pip</w:t>
        </w:r>
      </w:ins>
    </w:p>
    <w:p w:rsidR="00000000" w:rsidDel="00000000" w:rsidP="00000000" w:rsidRDefault="00000000" w:rsidRPr="00000000" w14:paraId="000000A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28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color w:val="000000"/>
              <w:sz w:val="26"/>
              <w:szCs w:val="26"/>
              <w:highlight w:val="white"/>
            </w:rPr>
          </w:rPrChange>
        </w:rPr>
      </w:pPr>
      <w:ins w:author="Nguyễn Huy" w:id="0" w:date="2025-05-26T05:05:12Z">
        <w:bookmarkStart w:colFirst="0" w:colLast="0" w:name="_lpi18r4tqn3y" w:id="17"/>
        <w:bookmarkEnd w:id="17"/>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color w:val="000000"/>
                <w:sz w:val="26"/>
                <w:szCs w:val="26"/>
                <w:highlight w:val="white"/>
              </w:rPr>
            </w:rPrChange>
          </w:rPr>
          <w:t xml:space="preserve">2. Hướng dẫn cài đặt thủ công (Local)</w:t>
        </w:r>
      </w:ins>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highlight w:val="white"/>
              </w:rPr>
            </w:rPrChange>
          </w:rPr>
          <w:t xml:space="preserve">Bước 1:</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 Tải mã nguồn từ GitHub bằng Git:</w:t>
        </w:r>
      </w:ins>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pacing w:after="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git clone https://github.com/iuh-application-development/Memories-Keeping.git</w:t>
        </w:r>
      </w:ins>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pacing w:after="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cd Memories-Keeping/mori</w:t>
        </w:r>
      </w:ins>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pacing w:after="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highlight w:val="white"/>
            </w:rPr>
          </w:rPrChange>
        </w:rPr>
      </w:pPr>
      <w:ins w:author="Nguyễn Huy" w:id="0" w:date="2025-05-26T05:05:12Z">
        <w:r w:rsidDel="00000000" w:rsidR="00000000" w:rsidRPr="00000000">
          <w:rPr>
            <w:rtl w:val="0"/>
          </w:rPr>
        </w:r>
      </w:ins>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highlight w:val="white"/>
              </w:rPr>
            </w:rPrChange>
          </w:rPr>
          <w:t xml:space="preserve">Bước 2:</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 Tạo và kích hoạt môi trường ảo:</w:t>
        </w:r>
      </w:ins>
    </w:p>
    <w:p w:rsidR="00000000" w:rsidDel="00000000" w:rsidP="00000000" w:rsidRDefault="00000000" w:rsidRPr="00000000" w14:paraId="000000AE">
      <w:pPr>
        <w:numPr>
          <w:ilvl w:val="0"/>
          <w:numId w:val="6"/>
        </w:num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hanging="360"/>
        <w:rPr>
          <w:ins w:author="Nguyễn Huy" w:id="0" w:date="2025-05-26T05:05:12Z"/>
          <w:rFonts w:ascii="Times New Roman" w:cs="Times New Roman" w:eastAsia="Times New Roman" w:hAnsi="Times New Roman"/>
          <w:sz w:val="26"/>
          <w:szCs w:val="26"/>
          <w:highlight w:val="whit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Đối với Windows:</w:t>
        </w:r>
      </w:ins>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pacing w:after="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color w:val="6aa84f"/>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color w:val="6aa84f"/>
                <w:sz w:val="26"/>
                <w:szCs w:val="26"/>
                <w:highlight w:val="white"/>
              </w:rPr>
            </w:rPrChange>
          </w:rPr>
          <w:t xml:space="preserve">python -m venv venv</w:t>
        </w:r>
      </w:ins>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pacing w:after="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color w:val="6aa84f"/>
                <w:sz w:val="26"/>
                <w:szCs w:val="26"/>
                <w:highlight w:val="white"/>
              </w:rPr>
            </w:rPrChange>
          </w:rPr>
          <w:t xml:space="preserve">venv\Scripts\activate</w:t>
        </w:r>
        <w:r w:rsidDel="00000000" w:rsidR="00000000" w:rsidRPr="00000000">
          <w:rPr>
            <w:rtl w:val="0"/>
          </w:rPr>
        </w:r>
      </w:ins>
    </w:p>
    <w:p w:rsidR="00000000" w:rsidDel="00000000" w:rsidP="00000000" w:rsidRDefault="00000000" w:rsidRPr="00000000" w14:paraId="000000B1">
      <w:pPr>
        <w:numPr>
          <w:ilvl w:val="0"/>
          <w:numId w:val="13"/>
        </w:num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hanging="360"/>
        <w:rPr>
          <w:ins w:author="Nguyễn Huy" w:id="0" w:date="2025-05-26T05:05:12Z"/>
          <w:rFonts w:ascii="Times New Roman" w:cs="Times New Roman" w:eastAsia="Times New Roman" w:hAnsi="Times New Roman"/>
          <w:sz w:val="26"/>
          <w:szCs w:val="26"/>
          <w:highlight w:val="whit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Đối với Linux/MacOS:</w:t>
        </w:r>
      </w:ins>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pacing w:after="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color w:val="6aa84f"/>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color w:val="6aa84f"/>
                <w:sz w:val="26"/>
                <w:szCs w:val="26"/>
                <w:highlight w:val="white"/>
              </w:rPr>
            </w:rPrChange>
          </w:rPr>
          <w:t xml:space="preserve">python3 -m venv venv</w:t>
        </w:r>
      </w:ins>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pacing w:after="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color w:val="6aa84f"/>
                <w:sz w:val="26"/>
                <w:szCs w:val="26"/>
                <w:highlight w:val="white"/>
              </w:rPr>
            </w:rPrChange>
          </w:rPr>
          <w:t xml:space="preserve">source venv/bin/activate</w:t>
        </w:r>
        <w:r w:rsidDel="00000000" w:rsidR="00000000" w:rsidRPr="00000000">
          <w:rPr>
            <w:rtl w:val="0"/>
          </w:rPr>
        </w:r>
      </w:ins>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highlight w:val="white"/>
              </w:rPr>
            </w:rPrChange>
          </w:rPr>
          <w:t xml:space="preserve">Bước 3:</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 Cài đặt các thư viện cần thiết:</w:t>
        </w:r>
      </w:ins>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pacing w:after="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color w:val="6aa84f"/>
                <w:sz w:val="26"/>
                <w:szCs w:val="26"/>
                <w:highlight w:val="white"/>
              </w:rPr>
            </w:rPrChange>
          </w:rPr>
          <w:t xml:space="preserve">pip install -r requirements.txt</w:t>
        </w:r>
        <w:r w:rsidDel="00000000" w:rsidR="00000000" w:rsidRPr="00000000">
          <w:rPr>
            <w:rtl w:val="0"/>
          </w:rPr>
        </w:r>
      </w:ins>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highlight w:val="white"/>
              </w:rPr>
            </w:rPrChange>
          </w:rPr>
          <w:t xml:space="preserve">Bước 4:</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 Cấu hình và khởi tạo cơ sở dữ liệu:</w:t>
        </w:r>
      </w:ins>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Người dùng cần tạo file </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.env</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 chứa thông tin kết nối đến cơ sở dữ liệu PostgreSQL. Ví dụ:</w:t>
        </w:r>
      </w:ins>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pacing w:after="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color w:val="6aa84f"/>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color w:val="6aa84f"/>
                <w:sz w:val="26"/>
                <w:szCs w:val="26"/>
                <w:highlight w:val="white"/>
              </w:rPr>
            </w:rPrChange>
          </w:rPr>
          <w:t xml:space="preserve">DB_NAME=mori_db</w:t>
        </w:r>
      </w:ins>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pacing w:after="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color w:val="6aa84f"/>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color w:val="6aa84f"/>
                <w:sz w:val="26"/>
                <w:szCs w:val="26"/>
                <w:highlight w:val="white"/>
              </w:rPr>
            </w:rPrChange>
          </w:rPr>
          <w:t xml:space="preserve">DB_USER=postgres</w:t>
        </w:r>
      </w:ins>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pacing w:after="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color w:val="6aa84f"/>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color w:val="6aa84f"/>
                <w:sz w:val="26"/>
                <w:szCs w:val="26"/>
                <w:highlight w:val="white"/>
              </w:rPr>
            </w:rPrChange>
          </w:rPr>
          <w:t xml:space="preserve">DB_PASSWORD=yourpassword</w:t>
        </w:r>
      </w:ins>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pacing w:after="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color w:val="6aa84f"/>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color w:val="6aa84f"/>
                <w:sz w:val="26"/>
                <w:szCs w:val="26"/>
                <w:highlight w:val="white"/>
              </w:rPr>
            </w:rPrChange>
          </w:rPr>
          <w:t xml:space="preserve">DB_HOST=localhost</w:t>
        </w:r>
      </w:ins>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pacing w:after="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color w:val="6aa84f"/>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color w:val="6aa84f"/>
                <w:sz w:val="26"/>
                <w:szCs w:val="26"/>
                <w:highlight w:val="white"/>
              </w:rPr>
            </w:rPrChange>
          </w:rPr>
          <w:t xml:space="preserve">DB_PORT=5432</w:t>
        </w:r>
      </w:ins>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pacing w:after="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highlight w:val="white"/>
            </w:rPr>
          </w:rPrChange>
        </w:rPr>
      </w:pPr>
      <w:ins w:author="Nguyễn Huy" w:id="0" w:date="2025-05-26T05:05:12Z">
        <w:r w:rsidDel="00000000" w:rsidR="00000000" w:rsidRPr="00000000">
          <w:rPr>
            <w:rtl w:val="0"/>
          </w:rPr>
        </w:r>
      </w:ins>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Sau đó chạy các lệnh sau để khởi tạo dữ liệu:</w:t>
        </w:r>
      </w:ins>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pacing w:after="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color w:val="6aa84f"/>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color w:val="6aa84f"/>
                <w:sz w:val="26"/>
                <w:szCs w:val="26"/>
                <w:highlight w:val="white"/>
              </w:rPr>
            </w:rPrChange>
          </w:rPr>
          <w:t xml:space="preserve">python manage.py makemigrations</w:t>
        </w:r>
      </w:ins>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pacing w:after="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color w:val="6aa84f"/>
                <w:sz w:val="26"/>
                <w:szCs w:val="26"/>
                <w:highlight w:val="white"/>
              </w:rPr>
            </w:rPrChange>
          </w:rPr>
          <w:t xml:space="preserve">python manage.py migrate</w:t>
        </w:r>
        <w:r w:rsidDel="00000000" w:rsidR="00000000" w:rsidRPr="00000000">
          <w:rPr>
            <w:rtl w:val="0"/>
          </w:rPr>
        </w:r>
      </w:ins>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highlight w:val="white"/>
              </w:rPr>
            </w:rPrChange>
          </w:rPr>
          <w:t xml:space="preserve">Bước 5:</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 Tạo tài khoản quản trị viên:</w:t>
        </w:r>
      </w:ins>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pacing w:after="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color w:val="6aa84f"/>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color w:val="6aa84f"/>
                <w:sz w:val="26"/>
                <w:szCs w:val="26"/>
                <w:highlight w:val="white"/>
              </w:rPr>
            </w:rPrChange>
          </w:rPr>
          <w:t xml:space="preserve">python manage.py createsuperuser</w:t>
        </w:r>
      </w:ins>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highlight w:val="white"/>
              </w:rPr>
            </w:rPrChange>
          </w:rPr>
          <w:t xml:space="preserve">Bước 6:</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 Chạy ứng dụng:</w:t>
        </w:r>
      </w:ins>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pacing w:after="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color w:val="6aa84f"/>
                <w:sz w:val="26"/>
                <w:szCs w:val="26"/>
                <w:highlight w:val="white"/>
              </w:rPr>
            </w:rPrChange>
          </w:rPr>
          <w:t xml:space="preserve">python manage.py runserver</w:t>
        </w:r>
        <w:r w:rsidDel="00000000" w:rsidR="00000000" w:rsidRPr="00000000">
          <w:rPr>
            <w:rtl w:val="0"/>
          </w:rPr>
        </w:r>
      </w:ins>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Sau khi chạy thành công, có thể truy cập hệ thống tại địa chỉ: </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http://localhost:8000</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w:t>
        </w:r>
      </w:ins>
    </w:p>
    <w:p w:rsidR="00000000" w:rsidDel="00000000" w:rsidP="00000000" w:rsidRDefault="00000000" w:rsidRPr="00000000" w14:paraId="000000C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28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color w:val="000000"/>
              <w:sz w:val="26"/>
              <w:szCs w:val="26"/>
              <w:highlight w:val="white"/>
            </w:rPr>
          </w:rPrChange>
        </w:rPr>
      </w:pPr>
      <w:ins w:author="Nguyễn Huy" w:id="0" w:date="2025-05-26T05:05:12Z">
        <w:bookmarkStart w:colFirst="0" w:colLast="0" w:name="_ajfjirsx1m8" w:id="18"/>
        <w:bookmarkEnd w:id="18"/>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color w:val="000000"/>
                <w:sz w:val="26"/>
                <w:szCs w:val="26"/>
                <w:highlight w:val="white"/>
              </w:rPr>
            </w:rPrChange>
          </w:rPr>
          <w:t xml:space="preserve">3. Hướng dẫn triển khai bằng Docker</w:t>
        </w:r>
      </w:ins>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highlight w:val="white"/>
              </w:rPr>
            </w:rPrChange>
          </w:rPr>
          <w:t xml:space="preserve">Bước 1:</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 Làm sạch môi trường (nếu cần):</w:t>
        </w:r>
      </w:ins>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pacing w:after="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color w:val="6aa84f"/>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color w:val="6aa84f"/>
                <w:sz w:val="26"/>
                <w:szCs w:val="26"/>
                <w:highlight w:val="white"/>
              </w:rPr>
            </w:rPrChange>
          </w:rPr>
          <w:t xml:space="preserve">docker compose down -v</w:t>
        </w:r>
      </w:ins>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pacing w:after="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color w:val="6aa84f"/>
                <w:sz w:val="26"/>
                <w:szCs w:val="26"/>
                <w:highlight w:val="white"/>
              </w:rPr>
            </w:rPrChange>
          </w:rPr>
          <w:t xml:space="preserve">docker volume prune -f</w:t>
        </w:r>
        <w:r w:rsidDel="00000000" w:rsidR="00000000" w:rsidRPr="00000000">
          <w:rPr>
            <w:rtl w:val="0"/>
          </w:rPr>
        </w:r>
      </w:ins>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highlight w:val="white"/>
              </w:rPr>
            </w:rPrChange>
          </w:rPr>
          <w:t xml:space="preserve">Bước 2:</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 Khởi chạy toàn bộ hệ thống:</w:t>
        </w:r>
      </w:ins>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pacing w:after="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color w:val="6aa84f"/>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color w:val="6aa84f"/>
                <w:sz w:val="26"/>
                <w:szCs w:val="26"/>
                <w:highlight w:val="white"/>
              </w:rPr>
            </w:rPrChange>
          </w:rPr>
          <w:t xml:space="preserve">docker compose up -d --build</w:t>
        </w:r>
      </w:ins>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Sau khi hoàn tất, ứng dụng sẽ được chạy tại địa chỉ </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http://localhost:8000</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highlight w:val="white"/>
              </w:rPr>
            </w:rPrChange>
          </w:rPr>
          <w:t xml:space="preserve">.</w:t>
        </w:r>
        <w:r w:rsidDel="00000000" w:rsidR="00000000" w:rsidRPr="00000000">
          <w:rPr>
            <w:rtl w:val="0"/>
          </w:rPr>
        </w:r>
      </w:ins>
    </w:p>
    <w:p w:rsidR="00000000" w:rsidDel="00000000" w:rsidP="00000000" w:rsidRDefault="00000000" w:rsidRPr="00000000" w14:paraId="000000C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color w:val="081b3a"/>
              <w:sz w:val="24"/>
              <w:szCs w:val="24"/>
              <w:highlight w:val="white"/>
            </w:rPr>
          </w:rPrChange>
        </w:rPr>
      </w:pPr>
      <w:ins w:author="Nguyễn Huy" w:id="0" w:date="2025-05-26T05:05:12Z">
        <w:bookmarkStart w:colFirst="0" w:colLast="0" w:name="_a0vbv4fxs929" w:id="19"/>
        <w:bookmarkEnd w:id="19"/>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color w:val="081b3a"/>
                <w:sz w:val="24"/>
                <w:szCs w:val="24"/>
                <w:highlight w:val="white"/>
              </w:rPr>
            </w:rPrChange>
          </w:rPr>
          <w:t xml:space="preserve">6. KIỂM THỬ</w:t>
        </w:r>
      </w:ins>
    </w:p>
    <w:p w:rsidR="00000000" w:rsidDel="00000000" w:rsidP="00000000" w:rsidRDefault="00000000" w:rsidRPr="00000000" w14:paraId="000000CE">
      <w:pPr>
        <w:spacing w:line="360" w:lineRule="auto"/>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Nhằm đảm bảo hệ thống website hoạt động đúng yêu cầu và ổn định khi triển khai, quá trình kiểm thử được thiết kế theo các bước và loại kiểm thử sau:</w:t>
        </w:r>
      </w:ins>
    </w:p>
    <w:p w:rsidR="00000000" w:rsidDel="00000000" w:rsidP="00000000" w:rsidRDefault="00000000" w:rsidRPr="00000000" w14:paraId="000000CF">
      <w:pPr>
        <w:spacing w:line="360" w:lineRule="auto"/>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rPr>
            </w:rPrChange>
          </w:rPr>
          <w:t xml:space="preserve">6.1. Mục tiêu kiểm thử</w:t>
        </w:r>
      </w:ins>
    </w:p>
    <w:p w:rsidR="00000000" w:rsidDel="00000000" w:rsidP="00000000" w:rsidRDefault="00000000" w:rsidRPr="00000000" w14:paraId="000000D0">
      <w:pPr>
        <w:numPr>
          <w:ilvl w:val="0"/>
          <w:numId w:val="8"/>
        </w:numPr>
        <w:spacing w:line="360" w:lineRule="auto"/>
        <w:ind w:left="720" w:hanging="360"/>
        <w:jc w:val="both"/>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Đảm bảo các chức năng hoạt động đúng như mô tả trong thiết kế.</w:t>
        </w:r>
      </w:ins>
    </w:p>
    <w:p w:rsidR="00000000" w:rsidDel="00000000" w:rsidP="00000000" w:rsidRDefault="00000000" w:rsidRPr="00000000" w14:paraId="000000D1">
      <w:pPr>
        <w:numPr>
          <w:ilvl w:val="0"/>
          <w:numId w:val="8"/>
        </w:numPr>
        <w:spacing w:line="360" w:lineRule="auto"/>
        <w:ind w:left="720" w:hanging="360"/>
        <w:jc w:val="both"/>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Kiểm tra tính ổn định, bảo mật và hiệu suất của hệ thống.</w:t>
        </w:r>
      </w:ins>
    </w:p>
    <w:p w:rsidR="00000000" w:rsidDel="00000000" w:rsidP="00000000" w:rsidRDefault="00000000" w:rsidRPr="00000000" w14:paraId="000000D2">
      <w:pPr>
        <w:numPr>
          <w:ilvl w:val="0"/>
          <w:numId w:val="8"/>
        </w:numPr>
        <w:spacing w:line="360" w:lineRule="auto"/>
        <w:ind w:left="720" w:hanging="360"/>
        <w:jc w:val="both"/>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Phát hiện và sửa lỗi sớm trong quá trình phát triển.</w:t>
        </w:r>
      </w:ins>
    </w:p>
    <w:p w:rsidR="00000000" w:rsidDel="00000000" w:rsidP="00000000" w:rsidRDefault="00000000" w:rsidRPr="00000000" w14:paraId="000000D3">
      <w:pPr>
        <w:numPr>
          <w:ilvl w:val="0"/>
          <w:numId w:val="8"/>
        </w:numPr>
        <w:spacing w:line="360" w:lineRule="auto"/>
        <w:ind w:left="720" w:hanging="360"/>
        <w:jc w:val="both"/>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Cải thiện trải nghiệm người dùng thông qua kiểm tra giao diện và tương tác.</w:t>
        </w:r>
      </w:ins>
    </w:p>
    <w:p w:rsidR="00000000" w:rsidDel="00000000" w:rsidP="00000000" w:rsidRDefault="00000000" w:rsidRPr="00000000" w14:paraId="000000D4">
      <w:pPr>
        <w:spacing w:line="360" w:lineRule="auto"/>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rPr>
            </w:rPrChange>
          </w:rPr>
          <w:t xml:space="preserve">6.2. Các loại kiểm thử được áp dụng</w:t>
        </w:r>
      </w:ins>
    </w:p>
    <w:p w:rsidR="00000000" w:rsidDel="00000000" w:rsidP="00000000" w:rsidRDefault="00000000" w:rsidRPr="00000000" w14:paraId="000000D5">
      <w:pPr>
        <w:numPr>
          <w:ilvl w:val="0"/>
          <w:numId w:val="22"/>
        </w:numPr>
        <w:spacing w:line="360" w:lineRule="auto"/>
        <w:ind w:left="720" w:hanging="360"/>
        <w:jc w:val="both"/>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Kiểm thử chức năng (Functional Testing): kiểm tra từng chức năng như đăng nhập, quản lý ảnh, tìm kiếm AI…</w:t>
        </w:r>
      </w:ins>
    </w:p>
    <w:p w:rsidR="00000000" w:rsidDel="00000000" w:rsidP="00000000" w:rsidRDefault="00000000" w:rsidRPr="00000000" w14:paraId="000000D6">
      <w:pPr>
        <w:numPr>
          <w:ilvl w:val="0"/>
          <w:numId w:val="22"/>
        </w:numPr>
        <w:spacing w:line="360" w:lineRule="auto"/>
        <w:ind w:left="720" w:hanging="360"/>
        <w:jc w:val="both"/>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Kiểm thử giao diện người dùng (UI Testing): đánh giá khả năng tương tác và hiển thị trên các thiết bị.</w:t>
        </w:r>
      </w:ins>
    </w:p>
    <w:p w:rsidR="00000000" w:rsidDel="00000000" w:rsidP="00000000" w:rsidRDefault="00000000" w:rsidRPr="00000000" w14:paraId="000000D7">
      <w:pPr>
        <w:numPr>
          <w:ilvl w:val="0"/>
          <w:numId w:val="22"/>
        </w:numPr>
        <w:spacing w:line="360" w:lineRule="auto"/>
        <w:ind w:left="720" w:hanging="360"/>
        <w:jc w:val="both"/>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Kiểm thử bảo mật (Security Testing): kiểm tra xác thực, phân quyền và truy cập dữ liệu.</w:t>
        </w:r>
      </w:ins>
    </w:p>
    <w:p w:rsidR="00000000" w:rsidDel="00000000" w:rsidP="00000000" w:rsidRDefault="00000000" w:rsidRPr="00000000" w14:paraId="000000D8">
      <w:pPr>
        <w:numPr>
          <w:ilvl w:val="0"/>
          <w:numId w:val="22"/>
        </w:numPr>
        <w:spacing w:line="360" w:lineRule="auto"/>
        <w:ind w:left="720" w:hanging="360"/>
        <w:jc w:val="both"/>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Kiểm thử hiệu năng (Performance Testing): đo tốc độ xử lý, tải ảnh, truy vấn tìm kiếm lớn.</w:t>
        </w:r>
      </w:ins>
    </w:p>
    <w:p w:rsidR="00000000" w:rsidDel="00000000" w:rsidP="00000000" w:rsidRDefault="00000000" w:rsidRPr="00000000" w14:paraId="000000D9">
      <w:pPr>
        <w:spacing w:line="360" w:lineRule="auto"/>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rPr>
            </w:rPrChange>
          </w:rPr>
          <w:t xml:space="preserve">6.3. Môi trường kiểm thử</w:t>
        </w:r>
      </w:ins>
    </w:p>
    <w:p w:rsidR="00000000" w:rsidDel="00000000" w:rsidP="00000000" w:rsidRDefault="00000000" w:rsidRPr="00000000" w14:paraId="000000DA">
      <w:pPr>
        <w:numPr>
          <w:ilvl w:val="0"/>
          <w:numId w:val="23"/>
        </w:numPr>
        <w:spacing w:line="360" w:lineRule="auto"/>
        <w:ind w:left="720" w:hanging="360"/>
        <w:jc w:val="both"/>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Trình duyệt: Google Chrome, Mozilla Firefox.</w:t>
        </w:r>
      </w:ins>
    </w:p>
    <w:p w:rsidR="00000000" w:rsidDel="00000000" w:rsidP="00000000" w:rsidRDefault="00000000" w:rsidRPr="00000000" w14:paraId="000000DB">
      <w:pPr>
        <w:numPr>
          <w:ilvl w:val="0"/>
          <w:numId w:val="23"/>
        </w:numPr>
        <w:spacing w:line="360" w:lineRule="auto"/>
        <w:ind w:left="720" w:hanging="360"/>
        <w:jc w:val="both"/>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Thiết bị: Desktop, Laptop (Windows).</w:t>
        </w:r>
      </w:ins>
    </w:p>
    <w:p w:rsidR="00000000" w:rsidDel="00000000" w:rsidP="00000000" w:rsidRDefault="00000000" w:rsidRPr="00000000" w14:paraId="000000DC">
      <w:pPr>
        <w:numPr>
          <w:ilvl w:val="0"/>
          <w:numId w:val="23"/>
        </w:numPr>
        <w:spacing w:line="360" w:lineRule="auto"/>
        <w:ind w:left="720" w:hanging="360"/>
        <w:jc w:val="both"/>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Cơ sở dữ liệu: PostgreSQL.</w:t>
        </w:r>
      </w:ins>
    </w:p>
    <w:p w:rsidR="00000000" w:rsidDel="00000000" w:rsidP="00000000" w:rsidRDefault="00000000" w:rsidRPr="00000000" w14:paraId="000000DD">
      <w:pPr>
        <w:numPr>
          <w:ilvl w:val="0"/>
          <w:numId w:val="23"/>
        </w:numPr>
        <w:spacing w:line="360" w:lineRule="auto"/>
        <w:ind w:left="720" w:hanging="360"/>
        <w:jc w:val="both"/>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Công nghệ kiểm thử: Postman, Swagger</w:t>
        </w:r>
      </w:ins>
    </w:p>
    <w:p w:rsidR="00000000" w:rsidDel="00000000" w:rsidP="00000000" w:rsidRDefault="00000000" w:rsidRPr="00000000" w14:paraId="000000DE">
      <w:pPr>
        <w:spacing w:line="360" w:lineRule="auto"/>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rPr>
            </w:rPrChange>
          </w:rPr>
          <w:t xml:space="preserve">6.4. Danh sách Test Case tiêu biểu</w:t>
        </w:r>
      </w:ins>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blHeader w:val="0"/>
          <w:ins w:author="Nguyễn Huy" w:id="0" w:date="2025-05-26T05:05:12Z"/>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rPr>
                  </w:rPrChange>
                </w:rPr>
                <w:t xml:space="preserve">ID</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rPr>
                  </w:rPrChange>
                </w:rPr>
                <w:t xml:space="preserve">Chức năng</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rPr>
                  </w:rPrChange>
                </w:rPr>
                <w:t xml:space="preserve">Mô tả kiểm thử</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rPr>
                  </w:rPrChange>
                </w:rPr>
                <w:t xml:space="preserve">Dữ liệu đầu vào</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rPr>
                  </w:rPrChange>
                </w:rPr>
                <w:t xml:space="preserve">Kết quả mong đợi </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rPr>
                  </w:rPrChange>
                </w:rPr>
                <w:t xml:space="preserve">Trạng thái</w:t>
              </w:r>
            </w:ins>
          </w:p>
        </w:tc>
      </w:tr>
      <w:tr>
        <w:trPr>
          <w:cantSplit w:val="0"/>
          <w:tblHeader w:val="0"/>
          <w:ins w:author="Nguyễn Huy" w:id="0" w:date="2025-05-26T05:05:12Z"/>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TC01</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Đăng nhập</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Thành công</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Email + mật khẩu hợp lệ</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Hiển thị thông báo lỗi và yêu cầu nhập lại</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Pass</w:t>
              </w:r>
            </w:ins>
          </w:p>
        </w:tc>
      </w:tr>
      <w:tr>
        <w:trPr>
          <w:cantSplit w:val="0"/>
          <w:tblHeader w:val="0"/>
          <w:ins w:author="Nguyễn Huy" w:id="0" w:date="2025-05-26T05:05:12Z"/>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TC02</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Đăng nhập</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Bỏ trống email</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Không nhập email</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Hiển thị thông báo lỗi</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Pass</w:t>
              </w:r>
            </w:ins>
          </w:p>
        </w:tc>
      </w:tr>
      <w:tr>
        <w:trPr>
          <w:cantSplit w:val="0"/>
          <w:tblHeader w:val="0"/>
          <w:ins w:author="Nguyễn Huy" w:id="0" w:date="2025-05-26T05:05:12Z"/>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TC03</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Quên mật khẩu</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Email hợp lệ</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Nhập email hệ thống</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Gửi link đặt lại mật khẩu</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Pass</w:t>
              </w:r>
            </w:ins>
          </w:p>
        </w:tc>
      </w:tr>
      <w:tr>
        <w:trPr>
          <w:cantSplit w:val="0"/>
          <w:tblHeader w:val="0"/>
          <w:ins w:author="Nguyễn Huy" w:id="0" w:date="2025-05-26T05:05:12Z"/>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TC04</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Upload ảnh</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Ảnh đúng định dạng</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File .jpg</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Lưu ảnh + phân tích AI thành công</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Pass</w:t>
              </w:r>
            </w:ins>
          </w:p>
        </w:tc>
      </w:tr>
      <w:tr>
        <w:trPr>
          <w:cantSplit w:val="0"/>
          <w:tblHeader w:val="0"/>
          <w:ins w:author="Nguyễn Huy" w:id="0" w:date="2025-05-26T05:05:12Z"/>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TC05</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Tìm kiếm AI</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Tìm bằng mô tả văn bản</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“Buổi picnic ở biển”</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Trả về ảnh liên quan</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Pass</w:t>
              </w:r>
            </w:ins>
          </w:p>
        </w:tc>
      </w:tr>
      <w:tr>
        <w:trPr>
          <w:cantSplit w:val="0"/>
          <w:tblHeader w:val="0"/>
          <w:ins w:author="Nguyễn Huy" w:id="0" w:date="2025-05-26T05:05:12Z"/>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TC06</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Quản lý album</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Tạo album mới</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Tên album: “Gia đình”</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Album được lưu và hiển thị</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Pass</w:t>
              </w:r>
            </w:ins>
          </w:p>
        </w:tc>
      </w:tr>
      <w:tr>
        <w:trPr>
          <w:cantSplit w:val="0"/>
          <w:tblHeader w:val="0"/>
          <w:ins w:author="Nguyễn Huy" w:id="0" w:date="2025-05-26T05:05:12Z"/>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TC07</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Tương tác cộng đồng</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Thả like ảnh</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Click vào bài viết 2 lần</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Số lượt like tăng</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Pass</w:t>
              </w:r>
            </w:ins>
          </w:p>
        </w:tc>
      </w:tr>
      <w:tr>
        <w:trPr>
          <w:cantSplit w:val="0"/>
          <w:tblHeader w:val="0"/>
          <w:ins w:author="Nguyễn Huy" w:id="0" w:date="2025-05-26T05:05:12Z"/>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TC08</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Phân quyền</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Truy cập Admin</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Đăng nhập tài khoản thường</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Báo lỗi không có quyền (403)</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Pass</w:t>
              </w:r>
            </w:ins>
          </w:p>
        </w:tc>
      </w:tr>
      <w:tr>
        <w:trPr>
          <w:cantSplit w:val="0"/>
          <w:tblHeader w:val="0"/>
          <w:ins w:author="Nguyễn Huy" w:id="0" w:date="2025-05-26T05:05:12Z"/>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TC09</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Thùng rác</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Khôi phục ảnh đã xóa</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Chọn ảnh trong thùng rác</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Ảnh được chuyển về album gốc</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Pass</w:t>
              </w:r>
            </w:ins>
          </w:p>
        </w:tc>
      </w:tr>
      <w:tr>
        <w:trPr>
          <w:cantSplit w:val="0"/>
          <w:tblHeader w:val="0"/>
          <w:ins w:author="Nguyễn Huy" w:id="0" w:date="2025-05-26T05:05:12Z"/>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TC10</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Lịch sử tìm kiếm</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Xóa lịch sử</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Chọn xóa một dòng lịch sử</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Lịch sử bị xóa khỏi giao diện</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Pass</w:t>
              </w:r>
            </w:ins>
          </w:p>
        </w:tc>
      </w:tr>
    </w:tbl>
    <w:p w:rsidR="00000000" w:rsidDel="00000000" w:rsidP="00000000" w:rsidRDefault="00000000" w:rsidRPr="00000000" w14:paraId="00000121">
      <w:pPr>
        <w:spacing w:line="360" w:lineRule="auto"/>
        <w:jc w:val="center"/>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Bảng 1.10: Danh sách test case tiêu biểu</w:t>
        </w:r>
      </w:ins>
    </w:p>
    <w:p w:rsidR="00000000" w:rsidDel="00000000" w:rsidP="00000000" w:rsidRDefault="00000000" w:rsidRPr="00000000" w14:paraId="00000122">
      <w:pPr>
        <w:spacing w:line="360" w:lineRule="auto"/>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rPr>
            </w:rPrChange>
          </w:rPr>
          <w:t xml:space="preserve">6.5. Lịch kiểm thử</w:t>
        </w:r>
      </w:ins>
    </w:p>
    <w:p w:rsidR="00000000" w:rsidDel="00000000" w:rsidP="00000000" w:rsidRDefault="00000000" w:rsidRPr="00000000" w14:paraId="00000123">
      <w:pPr>
        <w:numPr>
          <w:ilvl w:val="0"/>
          <w:numId w:val="7"/>
        </w:numPr>
        <w:spacing w:line="360" w:lineRule="auto"/>
        <w:ind w:left="720" w:hanging="360"/>
        <w:jc w:val="both"/>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Thời gian thực hiện: từ ngày 01/05/2025 đến 15/05/2025.</w:t>
        </w:r>
      </w:ins>
    </w:p>
    <w:p w:rsidR="00000000" w:rsidDel="00000000" w:rsidP="00000000" w:rsidRDefault="00000000" w:rsidRPr="00000000" w14:paraId="00000124">
      <w:pPr>
        <w:numPr>
          <w:ilvl w:val="0"/>
          <w:numId w:val="7"/>
        </w:numPr>
        <w:spacing w:line="360" w:lineRule="auto"/>
        <w:ind w:left="720" w:hanging="360"/>
        <w:jc w:val="both"/>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Tần suất: kiểm tra thủ công mỗi tính năng 3 lần, kiểm tra hồi quy sau mỗi lần cập nhật hệ thống.</w:t>
        </w:r>
      </w:ins>
    </w:p>
    <w:p w:rsidR="00000000" w:rsidDel="00000000" w:rsidP="00000000" w:rsidRDefault="00000000" w:rsidRPr="00000000" w14:paraId="00000125">
      <w:pPr>
        <w:spacing w:line="360" w:lineRule="auto"/>
        <w:jc w:val="both"/>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rPr>
            </w:rPrChange>
          </w:rPr>
          <w:t xml:space="preserve">6.6. Đánh giá kết quả kiểm thử</w:t>
        </w:r>
      </w:ins>
    </w:p>
    <w:p w:rsidR="00000000" w:rsidDel="00000000" w:rsidP="00000000" w:rsidRDefault="00000000" w:rsidRPr="00000000" w14:paraId="00000126">
      <w:pPr>
        <w:numPr>
          <w:ilvl w:val="0"/>
          <w:numId w:val="10"/>
        </w:numPr>
        <w:spacing w:line="360" w:lineRule="auto"/>
        <w:ind w:left="720" w:hanging="360"/>
        <w:jc w:val="both"/>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Các test case đều được thực hiện và ghi nhận bằng file log, ảnh chụp màn hình và công cụ kiểm thử.</w:t>
        </w:r>
      </w:ins>
    </w:p>
    <w:p w:rsidR="00000000" w:rsidDel="00000000" w:rsidP="00000000" w:rsidRDefault="00000000" w:rsidRPr="00000000" w14:paraId="00000127">
      <w:pPr>
        <w:numPr>
          <w:ilvl w:val="0"/>
          <w:numId w:val="10"/>
        </w:numPr>
        <w:spacing w:line="360" w:lineRule="auto"/>
        <w:ind w:left="720" w:hanging="360"/>
        <w:jc w:val="both"/>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Hệ thống đạt tỷ lệ pass &gt; 90% trong các test case đã thực hiện.</w:t>
        </w:r>
      </w:ins>
    </w:p>
    <w:p w:rsidR="00000000" w:rsidDel="00000000" w:rsidP="00000000" w:rsidRDefault="00000000" w:rsidRPr="00000000" w14:paraId="00000128">
      <w:pPr>
        <w:numPr>
          <w:ilvl w:val="0"/>
          <w:numId w:val="10"/>
        </w:numPr>
        <w:spacing w:line="360" w:lineRule="auto"/>
        <w:ind w:left="720" w:hanging="360"/>
        <w:jc w:val="both"/>
        <w:rPr>
          <w:ins w:author="Nguyễn Huy" w:id="0" w:date="2025-05-26T05:05:12Z"/>
          <w:rFonts w:ascii="Times New Roman" w:cs="Times New Roman" w:eastAsia="Times New Roman" w:hAnsi="Times New Roman"/>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Một số lỗi nhỏ được phát hiện trong quá trình test đã được sửa ngay trong giai đoạn phát triển.</w:t>
        </w:r>
      </w:ins>
    </w:p>
    <w:p w:rsidR="00000000" w:rsidDel="00000000" w:rsidP="00000000" w:rsidRDefault="00000000" w:rsidRPr="00000000" w14:paraId="00000129">
      <w:pPr>
        <w:spacing w:line="360" w:lineRule="auto"/>
        <w:jc w:val="left"/>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color w:val="081b3a"/>
              <w:sz w:val="24"/>
              <w:szCs w:val="24"/>
              <w:highlight w:val="white"/>
            </w:rPr>
          </w:rPrChange>
        </w:rPr>
      </w:pPr>
      <w:ins w:author="Nguyễn Huy" w:id="0" w:date="2025-05-26T05:05:12Z">
        <w:r w:rsidDel="00000000" w:rsidR="00000000" w:rsidRPr="00000000">
          <w:rPr>
            <w:rtl w:val="0"/>
          </w:rPr>
        </w:r>
      </w:ins>
    </w:p>
    <w:p w:rsidR="00000000" w:rsidDel="00000000" w:rsidP="00000000" w:rsidRDefault="00000000" w:rsidRPr="00000000" w14:paraId="0000012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color w:val="081b3a"/>
              <w:sz w:val="24"/>
              <w:szCs w:val="24"/>
              <w:highlight w:val="white"/>
            </w:rPr>
          </w:rPrChange>
        </w:rPr>
      </w:pPr>
      <w:ins w:author="Nguyễn Huy" w:id="0" w:date="2025-05-26T05:05:12Z">
        <w:bookmarkStart w:colFirst="0" w:colLast="0" w:name="_gm5hv82nh08n" w:id="20"/>
        <w:bookmarkEnd w:id="20"/>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color w:val="081b3a"/>
                <w:sz w:val="24"/>
                <w:szCs w:val="24"/>
                <w:highlight w:val="white"/>
              </w:rPr>
            </w:rPrChange>
          </w:rPr>
          <w:t xml:space="preserve">7. KẾT QUẢ</w:t>
        </w:r>
      </w:ins>
    </w:p>
    <w:p w:rsidR="00000000" w:rsidDel="00000000" w:rsidP="00000000" w:rsidRDefault="00000000" w:rsidRPr="00000000" w14:paraId="0000012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color w:val="081b3a"/>
              <w:sz w:val="26"/>
              <w:szCs w:val="26"/>
              <w:highlight w:val="white"/>
            </w:rPr>
          </w:rPrChange>
        </w:rPr>
      </w:pPr>
      <w:ins w:author="Nguyễn Huy" w:id="0" w:date="2025-05-26T05:05:12Z">
        <w:bookmarkStart w:colFirst="0" w:colLast="0" w:name="_gd5amcx2bxeu" w:id="21"/>
        <w:bookmarkEnd w:id="21"/>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color w:val="081b3a"/>
                <w:sz w:val="26"/>
                <w:szCs w:val="26"/>
                <w:highlight w:val="white"/>
              </w:rPr>
            </w:rPrChange>
          </w:rPr>
          <w:t xml:space="preserve">7.1. Kết quả đạt được</w:t>
        </w:r>
      </w:ins>
    </w:p>
    <w:p w:rsidR="00000000" w:rsidDel="00000000" w:rsidP="00000000" w:rsidRDefault="00000000" w:rsidRPr="00000000" w14:paraId="0000012C">
      <w:pPr>
        <w:spacing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Sau quá trình thiết kế và phát triển, hệ thống đã hoàn thiện và triển khai thành công các chức năng chính sau:</w:t>
        </w:r>
      </w:ins>
    </w:p>
    <w:p w:rsidR="00000000" w:rsidDel="00000000" w:rsidP="00000000" w:rsidRDefault="00000000" w:rsidRPr="00000000" w14:paraId="0000012D">
      <w:pP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rPr>
            </w:rPrChange>
          </w:rPr>
          <w:t xml:space="preserve">7.1.1. Đăng nhập</w:t>
        </w:r>
      </w:ins>
    </w:p>
    <w:p w:rsidR="00000000" w:rsidDel="00000000" w:rsidP="00000000" w:rsidRDefault="00000000" w:rsidRPr="00000000" w14:paraId="0000012E">
      <w:pP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Hệ thống hỗ trợ hai hình thức đăng nhập:</w:t>
        </w:r>
      </w:ins>
    </w:p>
    <w:p w:rsidR="00000000" w:rsidDel="00000000" w:rsidP="00000000" w:rsidRDefault="00000000" w:rsidRPr="00000000" w14:paraId="0000012F">
      <w:pPr>
        <w:numPr>
          <w:ilvl w:val="0"/>
          <w:numId w:val="2"/>
        </w:numPr>
        <w:spacing w:after="0" w:afterAutospacing="0" w:before="240" w:line="360" w:lineRule="auto"/>
        <w:ind w:left="720" w:hanging="360"/>
        <w:rPr>
          <w:ins w:author="Nguyễn Huy" w:id="0" w:date="2025-05-26T05:05:12Z"/>
          <w:rFonts w:ascii="Times New Roman" w:cs="Times New Roman" w:eastAsia="Times New Roman" w:hAnsi="Times New Roman"/>
          <w:color w:val="000000"/>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Đăng nhập truyền thống bằng email và mật khẩu, với xác thực thông qua Knox Token để bảo đảm an toàn phiên làm việc.</w:t>
        </w:r>
      </w:ins>
    </w:p>
    <w:p w:rsidR="00000000" w:rsidDel="00000000" w:rsidP="00000000" w:rsidRDefault="00000000" w:rsidRPr="00000000" w14:paraId="00000130">
      <w:pPr>
        <w:numPr>
          <w:ilvl w:val="0"/>
          <w:numId w:val="2"/>
        </w:numPr>
        <w:spacing w:after="240" w:before="0" w:beforeAutospacing="0" w:line="360" w:lineRule="auto"/>
        <w:ind w:left="720" w:hanging="360"/>
        <w:rPr>
          <w:ins w:author="Nguyễn Huy" w:id="0" w:date="2025-05-26T05:05:12Z"/>
          <w:rFonts w:ascii="Times New Roman" w:cs="Times New Roman" w:eastAsia="Times New Roman" w:hAnsi="Times New Roman"/>
          <w:color w:val="000000"/>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Đăng nhập bằng Google OAuth, giúp người dùng thuận tiện truy cập mà không cần tạo mật khẩu riêng.</w:t>
        </w:r>
      </w:ins>
    </w:p>
    <w:p w:rsidR="00000000" w:rsidDel="00000000" w:rsidP="00000000" w:rsidRDefault="00000000" w:rsidRPr="00000000" w14:paraId="00000131">
      <w:pP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Trong cả hai trường hợp, hệ thống kiểm tra tính hợp lệ của tài khoản, trạng thái hoạt động (is_active), và chuyển hướng người dùng tới trang chính sau khi xác thực thành công.</w:t>
        </w:r>
      </w:ins>
    </w:p>
    <w:p w:rsidR="00000000" w:rsidDel="00000000" w:rsidP="00000000" w:rsidRDefault="00000000" w:rsidRPr="00000000" w14:paraId="00000132">
      <w:pP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rPr>
            </w:rPrChange>
          </w:rPr>
          <w:t xml:space="preserve">7.1.2. Quên mật khẩu</w:t>
        </w:r>
      </w:ins>
    </w:p>
    <w:p w:rsidR="00000000" w:rsidDel="00000000" w:rsidP="00000000" w:rsidRDefault="00000000" w:rsidRPr="00000000" w14:paraId="00000133">
      <w:pP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Người dùng có thể yêu cầu đặt lại mật khẩu khi bị quên.</w:t>
        </w:r>
      </w:ins>
    </w:p>
    <w:p w:rsidR="00000000" w:rsidDel="00000000" w:rsidP="00000000" w:rsidRDefault="00000000" w:rsidRPr="00000000" w14:paraId="00000134">
      <w:pPr>
        <w:numPr>
          <w:ilvl w:val="0"/>
          <w:numId w:val="11"/>
        </w:numPr>
        <w:spacing w:after="0" w:afterAutospacing="0" w:before="240" w:line="360" w:lineRule="auto"/>
        <w:ind w:left="720" w:hanging="360"/>
        <w:rPr>
          <w:ins w:author="Nguyễn Huy" w:id="0" w:date="2025-05-26T05:05:12Z"/>
          <w:rFonts w:ascii="Times New Roman" w:cs="Times New Roman" w:eastAsia="Times New Roman" w:hAnsi="Times New Roman"/>
          <w:color w:val="000000"/>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Hệ thống xác minh địa chỉ email, kiểm tra loại tài khoản và gửi liên kết đặt lại mật khẩu qua email.</w:t>
        </w:r>
      </w:ins>
    </w:p>
    <w:p w:rsidR="00000000" w:rsidDel="00000000" w:rsidP="00000000" w:rsidRDefault="00000000" w:rsidRPr="00000000" w14:paraId="00000135">
      <w:pPr>
        <w:numPr>
          <w:ilvl w:val="0"/>
          <w:numId w:val="11"/>
        </w:numPr>
        <w:spacing w:after="240" w:before="0" w:beforeAutospacing="0" w:line="360" w:lineRule="auto"/>
        <w:ind w:left="720" w:hanging="360"/>
        <w:rPr>
          <w:ins w:author="Nguyễn Huy" w:id="0" w:date="2025-05-26T05:05:12Z"/>
          <w:rFonts w:ascii="Times New Roman" w:cs="Times New Roman" w:eastAsia="Times New Roman" w:hAnsi="Times New Roman"/>
          <w:color w:val="000000"/>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Với tài khoản sử dụng Google OAuth, hệ thống thông báo không hỗ trợ khôi phục bằng email để đảm bảo bảo mật.</w:t>
        </w:r>
      </w:ins>
    </w:p>
    <w:p w:rsidR="00000000" w:rsidDel="00000000" w:rsidP="00000000" w:rsidRDefault="00000000" w:rsidRPr="00000000" w14:paraId="00000136">
      <w:pP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rPr>
            </w:rPrChange>
          </w:rPr>
          <w:t xml:space="preserve">7.1.3. Quản lý ảnh, album</w:t>
        </w:r>
      </w:ins>
    </w:p>
    <w:p w:rsidR="00000000" w:rsidDel="00000000" w:rsidP="00000000" w:rsidRDefault="00000000" w:rsidRPr="00000000" w14:paraId="00000137">
      <w:pPr>
        <w:numPr>
          <w:ilvl w:val="0"/>
          <w:numId w:val="15"/>
        </w:numPr>
        <w:spacing w:after="0" w:afterAutospacing="0" w:before="240" w:line="360" w:lineRule="auto"/>
        <w:ind w:left="720" w:hanging="360"/>
        <w:rPr>
          <w:ins w:author="Nguyễn Huy" w:id="0" w:date="2025-05-26T05:05:12Z"/>
          <w:rFonts w:ascii="Times New Roman" w:cs="Times New Roman" w:eastAsia="Times New Roman" w:hAnsi="Times New Roman"/>
          <w:color w:val="000000"/>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Cho phép người dùng tải ảnh lên, đính kèm thông tin mô tả, phân loại vào album cụ thể.</w:t>
        </w:r>
      </w:ins>
    </w:p>
    <w:p w:rsidR="00000000" w:rsidDel="00000000" w:rsidP="00000000" w:rsidRDefault="00000000" w:rsidRPr="00000000" w14:paraId="00000138">
      <w:pPr>
        <w:numPr>
          <w:ilvl w:val="0"/>
          <w:numId w:val="15"/>
        </w:numPr>
        <w:spacing w:after="0" w:afterAutospacing="0" w:before="0" w:beforeAutospacing="0" w:line="360" w:lineRule="auto"/>
        <w:ind w:left="720" w:hanging="360"/>
        <w:rPr>
          <w:ins w:author="Nguyễn Huy" w:id="0" w:date="2025-05-26T05:05:12Z"/>
          <w:rFonts w:ascii="Times New Roman" w:cs="Times New Roman" w:eastAsia="Times New Roman" w:hAnsi="Times New Roman"/>
          <w:color w:val="000000"/>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Ảnh được xử lý qua mô hình OpenCLIP – ViT-L-14, trích xuất vector đặc trưng và lưu trữ vào FAISS để phục vụ tìm kiếm bằng AI.</w:t>
        </w:r>
      </w:ins>
    </w:p>
    <w:p w:rsidR="00000000" w:rsidDel="00000000" w:rsidP="00000000" w:rsidRDefault="00000000" w:rsidRPr="00000000" w14:paraId="00000139">
      <w:pPr>
        <w:numPr>
          <w:ilvl w:val="0"/>
          <w:numId w:val="15"/>
        </w:numPr>
        <w:spacing w:after="240" w:before="0" w:beforeAutospacing="0" w:line="360" w:lineRule="auto"/>
        <w:ind w:left="720" w:hanging="360"/>
        <w:rPr>
          <w:ins w:author="Nguyễn Huy" w:id="0" w:date="2025-05-26T05:05:12Z"/>
          <w:rFonts w:ascii="Times New Roman" w:cs="Times New Roman" w:eastAsia="Times New Roman" w:hAnsi="Times New Roman"/>
          <w:color w:val="000000"/>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Người dùng có thể tạo, chỉnh sửa, đổi tên, thêm hoặc xóa ảnh trong album. Hệ thống cũng đảm bảo không cho phép xóa album mặc định.</w:t>
        </w:r>
      </w:ins>
    </w:p>
    <w:p w:rsidR="00000000" w:rsidDel="00000000" w:rsidP="00000000" w:rsidRDefault="00000000" w:rsidRPr="00000000" w14:paraId="0000013A">
      <w:pP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rPr>
            </w:rPrChange>
          </w:rPr>
          <w:t xml:space="preserve">7.1.4. Quản lý thùng rác</w:t>
        </w:r>
      </w:ins>
    </w:p>
    <w:p w:rsidR="00000000" w:rsidDel="00000000" w:rsidP="00000000" w:rsidRDefault="00000000" w:rsidRPr="00000000" w14:paraId="0000013B">
      <w:pPr>
        <w:numPr>
          <w:ilvl w:val="0"/>
          <w:numId w:val="3"/>
        </w:numPr>
        <w:spacing w:after="0" w:afterAutospacing="0" w:before="240" w:line="360" w:lineRule="auto"/>
        <w:ind w:left="720" w:hanging="360"/>
        <w:rPr>
          <w:ins w:author="Nguyễn Huy" w:id="0" w:date="2025-05-26T05:05:12Z"/>
          <w:rFonts w:ascii="Times New Roman" w:cs="Times New Roman" w:eastAsia="Times New Roman" w:hAnsi="Times New Roman"/>
          <w:color w:val="000000"/>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Khi người dùng xóa ảnh, ảnh được chuyển vào thùng rác thay vì xóa ngay lập tức, cho phép phục hồi về album cũ hoặc mặc định.</w:t>
        </w:r>
      </w:ins>
    </w:p>
    <w:p w:rsidR="00000000" w:rsidDel="00000000" w:rsidP="00000000" w:rsidRDefault="00000000" w:rsidRPr="00000000" w14:paraId="0000013C">
      <w:pPr>
        <w:numPr>
          <w:ilvl w:val="0"/>
          <w:numId w:val="3"/>
        </w:numPr>
        <w:spacing w:after="0" w:afterAutospacing="0" w:before="0" w:beforeAutospacing="0" w:line="360" w:lineRule="auto"/>
        <w:ind w:left="720" w:hanging="360"/>
        <w:rPr>
          <w:ins w:author="Nguyễn Huy" w:id="0" w:date="2025-05-26T05:05:12Z"/>
          <w:rFonts w:ascii="Times New Roman" w:cs="Times New Roman" w:eastAsia="Times New Roman" w:hAnsi="Times New Roman"/>
          <w:color w:val="000000"/>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Hệ thống hỗ trợ xóa vĩnh viễn ảnh, đảm bảo tính toàn vẹn dữ liệu và tránh mất mát ngoài ý muốn.</w:t>
        </w:r>
      </w:ins>
    </w:p>
    <w:p w:rsidR="00000000" w:rsidDel="00000000" w:rsidP="00000000" w:rsidRDefault="00000000" w:rsidRPr="00000000" w14:paraId="0000013D">
      <w:pPr>
        <w:numPr>
          <w:ilvl w:val="0"/>
          <w:numId w:val="3"/>
        </w:numPr>
        <w:spacing w:after="240" w:before="0" w:beforeAutospacing="0" w:line="360" w:lineRule="auto"/>
        <w:ind w:left="720" w:hanging="360"/>
        <w:rPr>
          <w:ins w:author="Nguyễn Huy" w:id="0" w:date="2025-05-26T05:05:12Z"/>
          <w:rFonts w:ascii="Times New Roman" w:cs="Times New Roman" w:eastAsia="Times New Roman" w:hAnsi="Times New Roman"/>
          <w:color w:val="000000"/>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Nếu không xóa thì mặc định 30 ngày sau sẽ xóa vĩnh viễn.</w:t>
        </w:r>
      </w:ins>
    </w:p>
    <w:p w:rsidR="00000000" w:rsidDel="00000000" w:rsidP="00000000" w:rsidRDefault="00000000" w:rsidRPr="00000000" w14:paraId="0000013E">
      <w:pP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rPr>
            </w:rPrChange>
          </w:rPr>
          <w:t xml:space="preserve">7.1.5. Tương tác cộng đồng</w:t>
        </w:r>
      </w:ins>
    </w:p>
    <w:p w:rsidR="00000000" w:rsidDel="00000000" w:rsidP="00000000" w:rsidRDefault="00000000" w:rsidRPr="00000000" w14:paraId="0000013F">
      <w:pPr>
        <w:numPr>
          <w:ilvl w:val="0"/>
          <w:numId w:val="20"/>
        </w:numPr>
        <w:spacing w:after="0" w:afterAutospacing="0" w:before="240" w:line="360" w:lineRule="auto"/>
        <w:ind w:left="720" w:hanging="360"/>
        <w:rPr>
          <w:ins w:author="Nguyễn Huy" w:id="0" w:date="2025-05-26T05:05:12Z"/>
          <w:rFonts w:ascii="Times New Roman" w:cs="Times New Roman" w:eastAsia="Times New Roman" w:hAnsi="Times New Roman"/>
          <w:color w:val="000000"/>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Người dùng có thể xem ảnh công khai, nhấn "thích", bình luận và trả lời bình luận.</w:t>
        </w:r>
      </w:ins>
    </w:p>
    <w:p w:rsidR="00000000" w:rsidDel="00000000" w:rsidP="00000000" w:rsidRDefault="00000000" w:rsidRPr="00000000" w14:paraId="00000140">
      <w:pPr>
        <w:numPr>
          <w:ilvl w:val="0"/>
          <w:numId w:val="20"/>
        </w:numPr>
        <w:spacing w:after="0" w:afterAutospacing="0" w:before="0" w:beforeAutospacing="0" w:line="360" w:lineRule="auto"/>
        <w:ind w:left="720" w:hanging="360"/>
        <w:rPr>
          <w:ins w:author="Nguyễn Huy" w:id="0" w:date="2025-05-26T05:05:12Z"/>
          <w:rFonts w:ascii="Times New Roman" w:cs="Times New Roman" w:eastAsia="Times New Roman" w:hAnsi="Times New Roman"/>
          <w:color w:val="000000"/>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Mỗi hành động tương tác đều được ghi nhận, đồng thời hệ thống gửi thông báo đến người sở hữu ảnh, giúp tăng tính kết nối giữa các người dùng.</w:t>
        </w:r>
      </w:ins>
    </w:p>
    <w:p w:rsidR="00000000" w:rsidDel="00000000" w:rsidP="00000000" w:rsidRDefault="00000000" w:rsidRPr="00000000" w14:paraId="00000141">
      <w:pPr>
        <w:numPr>
          <w:ilvl w:val="0"/>
          <w:numId w:val="20"/>
        </w:numPr>
        <w:spacing w:after="240" w:before="0" w:beforeAutospacing="0" w:line="360" w:lineRule="auto"/>
        <w:ind w:left="720" w:hanging="360"/>
        <w:rPr>
          <w:ins w:author="Nguyễn Huy" w:id="0" w:date="2025-05-26T05:05:12Z"/>
          <w:rFonts w:ascii="Times New Roman" w:cs="Times New Roman" w:eastAsia="Times New Roman" w:hAnsi="Times New Roman"/>
          <w:color w:val="000000"/>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Nội dung bình luận được kiểm duyệt để ngăn chặn vi phạm tiêu chuẩn cộng đồng.</w:t>
        </w:r>
      </w:ins>
    </w:p>
    <w:p w:rsidR="00000000" w:rsidDel="00000000" w:rsidP="00000000" w:rsidRDefault="00000000" w:rsidRPr="00000000" w14:paraId="00000142">
      <w:pP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rPr>
            </w:rPrChange>
          </w:rPr>
          <w:t xml:space="preserve">7.1.6. Tìm kiếm thông thường/AI</w:t>
        </w:r>
      </w:ins>
    </w:p>
    <w:p w:rsidR="00000000" w:rsidDel="00000000" w:rsidP="00000000" w:rsidRDefault="00000000" w:rsidRPr="00000000" w14:paraId="00000143">
      <w:pPr>
        <w:numPr>
          <w:ilvl w:val="0"/>
          <w:numId w:val="19"/>
        </w:numPr>
        <w:spacing w:after="0" w:afterAutospacing="0" w:before="240" w:line="360" w:lineRule="auto"/>
        <w:ind w:left="720" w:hanging="360"/>
        <w:rPr>
          <w:ins w:author="Nguyễn Huy" w:id="0" w:date="2025-05-26T05:05:12Z"/>
          <w:rFonts w:ascii="Times New Roman" w:cs="Times New Roman" w:eastAsia="Times New Roman" w:hAnsi="Times New Roman"/>
          <w:color w:val="000000"/>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Hệ thống hỗ trợ tìm kiếm theo từ khóa (tên ảnh, mô tả) và tìm kiếm bằng AI (ảnh hoặc mô tả tự nhiên).</w:t>
        </w:r>
      </w:ins>
    </w:p>
    <w:p w:rsidR="00000000" w:rsidDel="00000000" w:rsidP="00000000" w:rsidRDefault="00000000" w:rsidRPr="00000000" w14:paraId="00000144">
      <w:pPr>
        <w:numPr>
          <w:ilvl w:val="0"/>
          <w:numId w:val="19"/>
        </w:numPr>
        <w:spacing w:after="0" w:afterAutospacing="0" w:before="0" w:beforeAutospacing="0" w:line="360" w:lineRule="auto"/>
        <w:ind w:left="720" w:hanging="360"/>
        <w:rPr>
          <w:ins w:author="Nguyễn Huy" w:id="0" w:date="2025-05-26T05:05:12Z"/>
          <w:rFonts w:ascii="Times New Roman" w:cs="Times New Roman" w:eastAsia="Times New Roman" w:hAnsi="Times New Roman"/>
          <w:color w:val="000000"/>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Với mô tả dạng văn bản, hệ thống sử dụng thư viện </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color w:val="188038"/>
                <w:sz w:val="26"/>
                <w:szCs w:val="26"/>
              </w:rPr>
            </w:rPrChange>
          </w:rPr>
          <w:t xml:space="preserve">deep_translator</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 để dịch sang tiếng Anh, sau đó đưa qua mô hình OpenCLIP để trích xuất vector.</w:t>
        </w:r>
      </w:ins>
    </w:p>
    <w:p w:rsidR="00000000" w:rsidDel="00000000" w:rsidP="00000000" w:rsidRDefault="00000000" w:rsidRPr="00000000" w14:paraId="00000145">
      <w:pPr>
        <w:numPr>
          <w:ilvl w:val="0"/>
          <w:numId w:val="19"/>
        </w:numPr>
        <w:spacing w:after="0" w:afterAutospacing="0" w:before="0" w:beforeAutospacing="0" w:line="360" w:lineRule="auto"/>
        <w:ind w:left="720" w:hanging="360"/>
        <w:rPr>
          <w:ins w:author="Nguyễn Huy" w:id="0" w:date="2025-05-26T05:05:12Z"/>
          <w:rFonts w:ascii="Times New Roman" w:cs="Times New Roman" w:eastAsia="Times New Roman" w:hAnsi="Times New Roman"/>
          <w:color w:val="000000"/>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Với ảnh truy vấn, hệ thống trực tiếp trích xuất vector đặc trưng.</w:t>
        </w:r>
      </w:ins>
    </w:p>
    <w:p w:rsidR="00000000" w:rsidDel="00000000" w:rsidP="00000000" w:rsidRDefault="00000000" w:rsidRPr="00000000" w14:paraId="00000146">
      <w:pPr>
        <w:numPr>
          <w:ilvl w:val="0"/>
          <w:numId w:val="19"/>
        </w:numPr>
        <w:spacing w:after="240" w:before="0" w:beforeAutospacing="0" w:line="360" w:lineRule="auto"/>
        <w:ind w:left="720" w:hanging="360"/>
        <w:rPr>
          <w:ins w:author="Nguyễn Huy" w:id="0" w:date="2025-05-26T05:05:12Z"/>
          <w:rFonts w:ascii="Times New Roman" w:cs="Times New Roman" w:eastAsia="Times New Roman" w:hAnsi="Times New Roman"/>
          <w:color w:val="000000"/>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Sau đó, FAISS sẽ truy vấn Top-K ảnh có độ tương đồng cao nhất và hiển thị kết quả cho người dùng.</w:t>
        </w:r>
      </w:ins>
    </w:p>
    <w:p w:rsidR="00000000" w:rsidDel="00000000" w:rsidP="00000000" w:rsidRDefault="00000000" w:rsidRPr="00000000" w14:paraId="00000147">
      <w:pP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rPr>
            </w:rPrChange>
          </w:rPr>
          <w:t xml:space="preserve">7.1.7. Quản lý lịch sử tìm kiếm</w:t>
        </w:r>
      </w:ins>
    </w:p>
    <w:p w:rsidR="00000000" w:rsidDel="00000000" w:rsidP="00000000" w:rsidRDefault="00000000" w:rsidRPr="00000000" w14:paraId="00000148">
      <w:pPr>
        <w:numPr>
          <w:ilvl w:val="0"/>
          <w:numId w:val="21"/>
        </w:numPr>
        <w:spacing w:after="0" w:afterAutospacing="0" w:before="240" w:line="360" w:lineRule="auto"/>
        <w:ind w:left="720" w:hanging="360"/>
        <w:rPr>
          <w:ins w:author="Nguyễn Huy" w:id="0" w:date="2025-05-26T05:05:12Z"/>
          <w:rFonts w:ascii="Times New Roman" w:cs="Times New Roman" w:eastAsia="Times New Roman" w:hAnsi="Times New Roman"/>
          <w:color w:val="000000"/>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Tự động ghi nhận lịch sử truy vấn tìm kiếm của từng người dùng, giúp họ dễ dàng xem lại hoặc xóa khi cần thiết.</w:t>
        </w:r>
      </w:ins>
    </w:p>
    <w:p w:rsidR="00000000" w:rsidDel="00000000" w:rsidP="00000000" w:rsidRDefault="00000000" w:rsidRPr="00000000" w14:paraId="00000149">
      <w:pPr>
        <w:numPr>
          <w:ilvl w:val="0"/>
          <w:numId w:val="21"/>
        </w:numPr>
        <w:spacing w:after="240" w:before="0" w:beforeAutospacing="0" w:line="360" w:lineRule="auto"/>
        <w:ind w:left="720" w:hanging="360"/>
        <w:rPr>
          <w:ins w:author="Nguyễn Huy" w:id="0" w:date="2025-05-26T05:05:12Z"/>
          <w:rFonts w:ascii="Times New Roman" w:cs="Times New Roman" w:eastAsia="Times New Roman" w:hAnsi="Times New Roman"/>
          <w:color w:val="000000"/>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Giao diện hiển thị rõ ràng các truy vấn trước đó kèm thời gian, tăng tính cá nhân hóa trong việc sử dụng hệ thống.</w:t>
        </w:r>
      </w:ins>
    </w:p>
    <w:p w:rsidR="00000000" w:rsidDel="00000000" w:rsidP="00000000" w:rsidRDefault="00000000" w:rsidRPr="00000000" w14:paraId="0000014A">
      <w:pP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sz w:val="26"/>
                <w:szCs w:val="26"/>
              </w:rPr>
            </w:rPrChange>
          </w:rPr>
          <w:t xml:space="preserve">7.1.8. Quản lý thông tin chung</w:t>
        </w:r>
      </w:ins>
    </w:p>
    <w:p w:rsidR="00000000" w:rsidDel="00000000" w:rsidP="00000000" w:rsidRDefault="00000000" w:rsidRPr="00000000" w14:paraId="0000014B">
      <w:pP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Quản trị viên có giao diện riêng để quản lý toàn hệ thống:</w:t>
        </w:r>
      </w:ins>
    </w:p>
    <w:p w:rsidR="00000000" w:rsidDel="00000000" w:rsidP="00000000" w:rsidRDefault="00000000" w:rsidRPr="00000000" w14:paraId="0000014C">
      <w:pPr>
        <w:numPr>
          <w:ilvl w:val="0"/>
          <w:numId w:val="18"/>
        </w:numPr>
        <w:spacing w:after="0" w:afterAutospacing="0" w:before="240" w:line="360" w:lineRule="auto"/>
        <w:ind w:left="720" w:hanging="360"/>
        <w:rPr>
          <w:ins w:author="Nguyễn Huy" w:id="0" w:date="2025-05-26T05:05:12Z"/>
          <w:rFonts w:ascii="Times New Roman" w:cs="Times New Roman" w:eastAsia="Times New Roman" w:hAnsi="Times New Roman"/>
          <w:color w:val="000000"/>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Thống kê tổng số người dùng, bài đăng, bình luận, lượt thích.</w:t>
        </w:r>
      </w:ins>
    </w:p>
    <w:p w:rsidR="00000000" w:rsidDel="00000000" w:rsidP="00000000" w:rsidRDefault="00000000" w:rsidRPr="00000000" w14:paraId="0000014D">
      <w:pPr>
        <w:numPr>
          <w:ilvl w:val="0"/>
          <w:numId w:val="18"/>
        </w:numPr>
        <w:spacing w:after="0" w:afterAutospacing="0" w:before="0" w:beforeAutospacing="0" w:line="360" w:lineRule="auto"/>
        <w:ind w:left="720" w:hanging="360"/>
        <w:rPr>
          <w:ins w:author="Nguyễn Huy" w:id="0" w:date="2025-05-26T05:05:12Z"/>
          <w:rFonts w:ascii="Times New Roman" w:cs="Times New Roman" w:eastAsia="Times New Roman" w:hAnsi="Times New Roman"/>
          <w:color w:val="000000"/>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Tìm kiếm người dùng, cập nhật thông tin, cấp quyền admin, hoặc xóa tài khoản.</w:t>
        </w:r>
      </w:ins>
    </w:p>
    <w:p w:rsidR="00000000" w:rsidDel="00000000" w:rsidP="00000000" w:rsidRDefault="00000000" w:rsidRPr="00000000" w14:paraId="0000014E">
      <w:pPr>
        <w:numPr>
          <w:ilvl w:val="0"/>
          <w:numId w:val="18"/>
        </w:numPr>
        <w:spacing w:after="240" w:before="0" w:beforeAutospacing="0" w:line="360" w:lineRule="auto"/>
        <w:ind w:left="720" w:hanging="360"/>
        <w:rPr>
          <w:ins w:author="Nguyễn Huy" w:id="0" w:date="2025-05-26T05:05:12Z"/>
          <w:rFonts w:ascii="Times New Roman" w:cs="Times New Roman" w:eastAsia="Times New Roman" w:hAnsi="Times New Roman"/>
          <w:color w:val="000000"/>
          <w:sz w:val="26"/>
          <w:szCs w:val="26"/>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Kiểm duyệt bài viết công khai: xem chi tiết nội dung, ẩn bài đăng nếu cần.</w:t>
        </w:r>
      </w:ins>
    </w:p>
    <w:p w:rsidR="00000000" w:rsidDel="00000000" w:rsidP="00000000" w:rsidRDefault="00000000" w:rsidRPr="00000000" w14:paraId="0000014F">
      <w:pP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sz w:val="26"/>
              <w:szCs w:val="26"/>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Toàn bộ các chức năng này đều có phân quyền rõ ràng và kiểm soát truy cập chặt chẽ, đảm bảo an toàn hệ thống.</w:t>
        </w:r>
      </w:ins>
    </w:p>
    <w:p w:rsidR="00000000" w:rsidDel="00000000" w:rsidP="00000000" w:rsidRDefault="00000000" w:rsidRPr="00000000" w14:paraId="0000015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color w:val="081b3a"/>
              <w:sz w:val="26"/>
              <w:szCs w:val="26"/>
              <w:highlight w:val="white"/>
            </w:rPr>
          </w:rPrChange>
        </w:rPr>
      </w:pPr>
      <w:ins w:author="Nguyễn Huy" w:id="0" w:date="2025-05-26T05:05:12Z">
        <w:bookmarkStart w:colFirst="0" w:colLast="0" w:name="_mqcnqy5lye43" w:id="22"/>
        <w:bookmarkEnd w:id="22"/>
        <w:r w:rsidDel="00000000" w:rsidR="00000000" w:rsidRPr="00000000">
          <w:rPr>
            <w:rtl w:val="0"/>
          </w:rPr>
        </w:r>
      </w:ins>
    </w:p>
    <w:p w:rsidR="00000000" w:rsidDel="00000000" w:rsidP="00000000" w:rsidRDefault="00000000" w:rsidRPr="00000000" w14:paraId="0000015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color w:val="081b3a"/>
              <w:sz w:val="26"/>
              <w:szCs w:val="26"/>
              <w:highlight w:val="white"/>
            </w:rPr>
          </w:rPrChange>
        </w:rPr>
      </w:pPr>
      <w:ins w:author="Nguyễn Huy" w:id="0" w:date="2025-05-26T05:05:12Z">
        <w:bookmarkStart w:colFirst="0" w:colLast="0" w:name="_o9yikjbvzbn9" w:id="23"/>
        <w:bookmarkEnd w:id="23"/>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color w:val="081b3a"/>
                <w:sz w:val="26"/>
                <w:szCs w:val="26"/>
                <w:highlight w:val="white"/>
              </w:rPr>
            </w:rPrChange>
          </w:rPr>
          <w:t xml:space="preserve">7.2. Kết quả chưa đạt được</w:t>
        </w:r>
      </w:ins>
    </w:p>
    <w:p w:rsidR="00000000" w:rsidDel="00000000" w:rsidP="00000000" w:rsidRDefault="00000000" w:rsidRPr="00000000" w14:paraId="00000152">
      <w:pPr>
        <w:numPr>
          <w:ilvl w:val="0"/>
          <w:numId w:val="5"/>
        </w:numPr>
        <w:spacing w:after="240" w:before="240" w:line="360" w:lineRule="auto"/>
        <w:ind w:left="720" w:hanging="360"/>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Chưa hỗ trợ load các định dạng file video lên hệ thống.</w:t>
        </w:r>
      </w:ins>
    </w:p>
    <w:p w:rsidR="00000000" w:rsidDel="00000000" w:rsidP="00000000" w:rsidRDefault="00000000" w:rsidRPr="00000000" w14:paraId="00000153">
      <w:pPr>
        <w:numPr>
          <w:ilvl w:val="0"/>
          <w:numId w:val="5"/>
        </w:numPr>
        <w:spacing w:after="240" w:before="240" w:line="360" w:lineRule="auto"/>
        <w:ind w:left="720" w:hanging="360"/>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Chưa tích hợp websocket vào hệ thống.</w:t>
        </w:r>
      </w:ins>
    </w:p>
    <w:p w:rsidR="00000000" w:rsidDel="00000000" w:rsidP="00000000" w:rsidRDefault="00000000" w:rsidRPr="00000000" w14:paraId="00000154">
      <w:pPr>
        <w:numPr>
          <w:ilvl w:val="0"/>
          <w:numId w:val="5"/>
        </w:numPr>
        <w:spacing w:after="240" w:before="240" w:line="360" w:lineRule="auto"/>
        <w:ind w:left="720" w:hanging="360"/>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Giao diện chưa được tối ưu cho thiết bị di động hoặc máy cấu hình thấp.</w:t>
        </w:r>
      </w:ins>
    </w:p>
    <w:p w:rsidR="00000000" w:rsidDel="00000000" w:rsidP="00000000" w:rsidRDefault="00000000" w:rsidRPr="00000000" w14:paraId="00000155">
      <w:pPr>
        <w:numPr>
          <w:ilvl w:val="0"/>
          <w:numId w:val="5"/>
        </w:numPr>
        <w:spacing w:after="240" w:before="240" w:line="360" w:lineRule="auto"/>
        <w:ind w:left="720" w:hanging="360"/>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Chưa có hệ thống phân tích hoặc gợi ý dựa trên cảm xúc/ảnh có yếu tố khuôn mặt.</w:t>
        </w:r>
      </w:ins>
    </w:p>
    <w:p w:rsidR="00000000" w:rsidDel="00000000" w:rsidP="00000000" w:rsidRDefault="00000000" w:rsidRPr="00000000" w14:paraId="00000156">
      <w:pPr>
        <w:numPr>
          <w:ilvl w:val="0"/>
          <w:numId w:val="5"/>
        </w:numPr>
        <w:spacing w:after="240" w:before="240" w:line="360" w:lineRule="auto"/>
        <w:ind w:left="720" w:hanging="360"/>
        <w:rPr>
          <w:ins w:author="Nguyễn Huy" w:id="0" w:date="2025-05-26T05:05:12Z"/>
          <w:rFonts w:ascii="Times New Roman" w:cs="Times New Roman" w:eastAsia="Times New Roman" w:hAnsi="Times New Roman"/>
          <w:color w:val="1b1c1d"/>
          <w:sz w:val="26"/>
          <w:szCs w:val="26"/>
          <w:highlight w:val="whit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Tính năng mạng xã hội mới dừng lại ở mức cơ bản, chưa có nhóm, kết bạn, nhắn tin riêng.</w:t>
        </w:r>
        <w:r w:rsidDel="00000000" w:rsidR="00000000" w:rsidRPr="00000000">
          <w:rPr>
            <w:rtl w:val="0"/>
          </w:rPr>
        </w:r>
      </w:ins>
    </w:p>
    <w:p w:rsidR="00000000" w:rsidDel="00000000" w:rsidP="00000000" w:rsidRDefault="00000000" w:rsidRPr="00000000" w14:paraId="0000015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color w:val="081b3a"/>
              <w:sz w:val="26"/>
              <w:szCs w:val="26"/>
              <w:highlight w:val="white"/>
            </w:rPr>
          </w:rPrChange>
        </w:rPr>
      </w:pPr>
      <w:ins w:author="Nguyễn Huy" w:id="0" w:date="2025-05-26T05:05:12Z">
        <w:bookmarkStart w:colFirst="0" w:colLast="0" w:name="_eisivylgdcsf" w:id="24"/>
        <w:bookmarkEnd w:id="24"/>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color w:val="081b3a"/>
                <w:sz w:val="26"/>
                <w:szCs w:val="26"/>
                <w:highlight w:val="white"/>
              </w:rPr>
            </w:rPrChange>
          </w:rPr>
          <w:t xml:space="preserve">7.3. Hướng phát triển (Tùy chọn)</w:t>
        </w:r>
      </w:ins>
    </w:p>
    <w:p w:rsidR="00000000" w:rsidDel="00000000" w:rsidP="00000000" w:rsidRDefault="00000000" w:rsidRPr="00000000" w14:paraId="00000158">
      <w:pPr>
        <w:spacing w:after="240" w:before="24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color w:val="081b3a"/>
              <w:sz w:val="26"/>
              <w:szCs w:val="26"/>
              <w:highlight w:val="white"/>
            </w:rPr>
          </w:rPrChange>
        </w:rPr>
      </w:pPr>
      <w:ins w:author="Nguyễn Huy" w:id="0" w:date="2025-05-26T05:05:12Z">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Dựa trên những kết quả và hạn chế đã ghi nhận, đề tài có thể tiếp tục được phát triển theo các hướng sau:</w:t>
          <w:br w:type="textWrapping"/>
          <w:br w:type="textWrapping"/>
          <w:t xml:space="preserve"> - Mở rộng nền tảng:</w:t>
          <w:br w:type="textWrapping"/>
          <w:t xml:space="preserve">   + Phát triển ứng dụng di động trên iOS/Android để người dùng có thể truy cập và chia sẻ kỷ niệm mọi lúc, mọi nơi.</w:t>
          <w:br w:type="textWrapping"/>
          <w:t xml:space="preserve">   + Tối ưu giao diện web responsive cho trải nghiệm tốt hơn trên thiết bị di động.</w:t>
          <w:br w:type="textWrapping"/>
          <w:br w:type="textWrapping"/>
          <w:t xml:space="preserve"> - Nâng cấp AI:</w:t>
          <w:br w:type="textWrapping"/>
          <w:t xml:space="preserve">   + Tích hợp nhận diện khuôn mặt, biểu cảm hoặc bối cảnh ảnh để phân loại, gợi ý album tự động.</w:t>
          <w:br w:type="textWrapping"/>
          <w:t xml:space="preserve">   + Phân tích cảm xúc từ nhật ký kỷ niệm bằng NLP để cá nhân hóa trải nghiệm người dùng.</w:t>
          <w:br w:type="textWrapping"/>
          <w:br w:type="textWrapping"/>
          <w:t xml:space="preserve"> - Phát triển tính năng mạng xã hội:</w:t>
          <w:br w:type="textWrapping"/>
          <w:t xml:space="preserve">   + Cho phép kết bạn, nhắn tin, tạo nhóm kỷ niệm chung giữa các người dùng.</w:t>
          <w:br w:type="textWrapping"/>
          <w:t xml:space="preserve">   + Gợi ý người dùng có kỷ niệm tương đồng để kết nối, tạo thành cộng đồng.</w:t>
          <w:br w:type="textWrapping"/>
          <w:br w:type="textWrapping"/>
          <w:t xml:space="preserve"> - Bảo mật và trải nghiệm người dùng:</w:t>
          <w:br w:type="textWrapping"/>
          <w:t xml:space="preserve">   + Tích hợp xác thực hai bước (2FA), mã hóa dữ liệu ảnh.</w:t>
          <w:br w:type="textWrapping"/>
          <w:t xml:space="preserve">   + Hệ thống thông báo nâng cao: nhắc kỷ niệm theo mốc thời gian ("Hôm nay cách đây 2 năm...").</w:t>
          <w:br w:type="textWrapping"/>
          <w:br w:type="textWrapping"/>
          <w:t xml:space="preserve"> - Tối ưu hiệu suất và dung lượng:</w:t>
          <w:br w:type="textWrapping"/>
          <w:t xml:space="preserve">   + Hỗ trợ nén ảnh không làm giảm chất lượng.</w:t>
          <w:br w:type="textWrapping"/>
          <w:t xml:space="preserve">   + Tích hợp lưu trữ đám mây để mở rộng dung lượng mà không làm chậm hệ thống.</w:t>
        </w:r>
        <w:r w:rsidDel="00000000" w:rsidR="00000000" w:rsidRPr="00000000">
          <w:rPr>
            <w:rtl w:val="0"/>
          </w:rPr>
        </w:r>
      </w:ins>
    </w:p>
    <w:p w:rsidR="00000000" w:rsidDel="00000000" w:rsidP="00000000" w:rsidRDefault="00000000" w:rsidRPr="00000000" w14:paraId="0000015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360" w:lineRule="auto"/>
        <w:rPr>
          <w:ins w:author="Nguyễn Huy" w:id="0" w:date="2025-05-26T05:05:12Z"/>
          <w:rFonts w:ascii="Times New Roman" w:cs="Times New Roman" w:eastAsia="Times New Roman" w:hAnsi="Times New Roman"/>
          <w:sz w:val="26"/>
          <w:szCs w:val="26"/>
          <w:rPrChange w:author="Nguyễn Huy" w:id="1" w:date="2025-05-26T05:05:12Z">
            <w:rPr>
              <w:rFonts w:ascii="Times New Roman" w:cs="Times New Roman" w:eastAsia="Times New Roman" w:hAnsi="Times New Roman"/>
              <w:b w:val="1"/>
              <w:color w:val="081b3a"/>
              <w:sz w:val="24"/>
              <w:szCs w:val="24"/>
              <w:highlight w:val="white"/>
            </w:rPr>
          </w:rPrChange>
        </w:rPr>
      </w:pPr>
      <w:ins w:author="Nguyễn Huy" w:id="0" w:date="2025-05-26T05:05:12Z">
        <w:bookmarkStart w:colFirst="0" w:colLast="0" w:name="_r2gc9wgc9lk" w:id="25"/>
        <w:bookmarkEnd w:id="25"/>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b w:val="1"/>
                <w:color w:val="081b3a"/>
                <w:sz w:val="24"/>
                <w:szCs w:val="24"/>
                <w:highlight w:val="white"/>
              </w:rPr>
            </w:rPrChange>
          </w:rPr>
          <w:t xml:space="preserve">8. TÀI LIỆU THAM KHẢO</w:t>
        </w:r>
      </w:ins>
    </w:p>
    <w:p w:rsidR="00000000" w:rsidDel="00000000" w:rsidP="00000000" w:rsidRDefault="00000000" w:rsidRPr="00000000" w14:paraId="0000015A">
      <w:pPr>
        <w:numPr>
          <w:ilvl w:val="0"/>
          <w:numId w:val="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Radford, A., et al. (2021). </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i w:val="1"/>
              <w:sz w:val="26"/>
              <w:szCs w:val="26"/>
            </w:rPr>
          </w:rPrChange>
        </w:rPr>
        <w:t xml:space="preserve">Learning Transferable Visual Models From Natural Language Supervision.</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 In Proceedings of ICML.</w:t>
      </w:r>
    </w:p>
    <w:p w:rsidR="00000000" w:rsidDel="00000000" w:rsidP="00000000" w:rsidRDefault="00000000" w:rsidRPr="00000000" w14:paraId="0000015B">
      <w:pPr>
        <w:numPr>
          <w:ilvl w:val="0"/>
          <w:numId w:val="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Johnson, J., Douze, M., &amp; Jégou, H. (2019). </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i w:val="1"/>
              <w:sz w:val="26"/>
              <w:szCs w:val="26"/>
            </w:rPr>
          </w:rPrChange>
        </w:rPr>
        <w:t xml:space="preserve">Billion-scale similarity search with GPUs.</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 IEEE Transactions on Big Data, FAISS.</w:t>
      </w:r>
    </w:p>
    <w:p w:rsidR="00000000" w:rsidDel="00000000" w:rsidP="00000000" w:rsidRDefault="00000000" w:rsidRPr="00000000" w14:paraId="0000015C">
      <w:pPr>
        <w:numPr>
          <w:ilvl w:val="0"/>
          <w:numId w:val="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P. Thakur and P. Jadon, "Django: Developing web using Python," 2023 3rd International Conference on Advance Computing and Innovative Technologies in Engineering (ICACITE), Greater Noida, India, 2023, pp. 303-306, doi: 10.1109/ICACITE57410.2023.10183246.</w:t>
      </w:r>
    </w:p>
    <w:p w:rsidR="00000000" w:rsidDel="00000000" w:rsidP="00000000" w:rsidRDefault="00000000" w:rsidRPr="00000000" w14:paraId="0000015D">
      <w:pPr>
        <w:numPr>
          <w:ilvl w:val="0"/>
          <w:numId w:val="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Huang, G., et al. (2017). </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i w:val="1"/>
              <w:sz w:val="26"/>
              <w:szCs w:val="26"/>
            </w:rPr>
          </w:rPrChange>
        </w:rPr>
        <w:t xml:space="preserve">Densely Connected Convolutional Networks.</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 In CVPR. </w:t>
      </w:r>
    </w:p>
    <w:p w:rsidR="00000000" w:rsidDel="00000000" w:rsidP="00000000" w:rsidRDefault="00000000" w:rsidRPr="00000000" w14:paraId="0000015E">
      <w:pPr>
        <w:numPr>
          <w:ilvl w:val="0"/>
          <w:numId w:val="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Kumar, R. (2020). </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i w:val="1"/>
              <w:sz w:val="26"/>
              <w:szCs w:val="26"/>
            </w:rPr>
          </w:rPrChange>
        </w:rPr>
        <w:t xml:space="preserve">Bootstrap 5 by Example.</w:t>
      </w:r>
      <w:r w:rsidDel="00000000" w:rsidR="00000000" w:rsidRPr="00000000">
        <w:rPr>
          <w:rFonts w:ascii="Times New Roman" w:cs="Times New Roman" w:eastAsia="Times New Roman" w:hAnsi="Times New Roman"/>
          <w:sz w:val="26"/>
          <w:szCs w:val="26"/>
          <w:rtl w:val="0"/>
          <w:rPrChange w:author="Nguyễn Huy" w:id="1" w:date="2025-05-26T05:05:12Z">
            <w:rPr>
              <w:rFonts w:ascii="Times New Roman" w:cs="Times New Roman" w:eastAsia="Times New Roman" w:hAnsi="Times New Roman"/>
              <w:sz w:val="26"/>
              <w:szCs w:val="26"/>
            </w:rPr>
          </w:rPrChange>
        </w:rPr>
        <w:t xml:space="preserve"> Packt Publishing.</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7.png"/><Relationship Id="rId22" Type="http://schemas.openxmlformats.org/officeDocument/2006/relationships/image" Target="media/image13.png"/><Relationship Id="rId10" Type="http://schemas.openxmlformats.org/officeDocument/2006/relationships/image" Target="media/image14.png"/><Relationship Id="rId21" Type="http://schemas.openxmlformats.org/officeDocument/2006/relationships/image" Target="media/image9.png"/><Relationship Id="rId13" Type="http://schemas.openxmlformats.org/officeDocument/2006/relationships/image" Target="media/image17.png"/><Relationship Id="rId12" Type="http://schemas.openxmlformats.org/officeDocument/2006/relationships/image" Target="media/image10.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8.png"/><Relationship Id="rId14" Type="http://schemas.openxmlformats.org/officeDocument/2006/relationships/image" Target="media/image12.png"/><Relationship Id="rId17" Type="http://schemas.openxmlformats.org/officeDocument/2006/relationships/image" Target="media/image16.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1.png"/><Relationship Id="rId18" Type="http://schemas.openxmlformats.org/officeDocument/2006/relationships/image" Target="media/image4.png"/><Relationship Id="rId7" Type="http://schemas.openxmlformats.org/officeDocument/2006/relationships/image" Target="media/image15.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